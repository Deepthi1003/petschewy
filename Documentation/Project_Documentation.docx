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16EE" w:rsidRPr="00E0147F" w:rsidRDefault="005C16EE" w:rsidP="005C16EE">
      <w:pPr>
        <w:jc w:val="center"/>
        <w:rPr>
          <w:rFonts w:ascii="Times New Roman" w:hAnsi="Times New Roman"/>
          <w:sz w:val="48"/>
        </w:rPr>
      </w:pPr>
    </w:p>
    <w:p w:rsidR="005C16EE" w:rsidRPr="00E0147F" w:rsidRDefault="005C16EE" w:rsidP="005C16EE">
      <w:pPr>
        <w:jc w:val="center"/>
        <w:rPr>
          <w:rFonts w:ascii="Times New Roman" w:hAnsi="Times New Roman"/>
          <w:b/>
          <w:sz w:val="48"/>
        </w:rPr>
      </w:pPr>
      <w:r w:rsidRPr="00E0147F">
        <w:rPr>
          <w:rFonts w:ascii="Times New Roman" w:hAnsi="Times New Roman"/>
          <w:b/>
          <w:sz w:val="48"/>
        </w:rPr>
        <w:t>Pets Chewy</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Del="00A34150" w:rsidRDefault="005C16EE" w:rsidP="005C16EE">
      <w:pPr>
        <w:jc w:val="center"/>
        <w:rPr>
          <w:del w:id="0" w:author="Chokka,Deepthi Tejaswani" w:date="2020-06-30T16:55:00Z"/>
          <w:rFonts w:ascii="Times New Roman" w:hAnsi="Times New Roman"/>
          <w:sz w:val="48"/>
        </w:rPr>
      </w:pPr>
      <w:r w:rsidRPr="00E0147F">
        <w:rPr>
          <w:rFonts w:ascii="Times New Roman" w:hAnsi="Times New Roman"/>
          <w:sz w:val="48"/>
        </w:rPr>
        <w:t>Software Requirements Specification</w:t>
      </w:r>
      <w:ins w:id="1" w:author="Chokka,Deepthi Tejaswani" w:date="2020-06-30T16:55:00Z">
        <w:r w:rsidR="00A34150">
          <w:rPr>
            <w:rFonts w:ascii="Times New Roman" w:hAnsi="Times New Roman"/>
            <w:sz w:val="48"/>
          </w:rPr>
          <w:t>s</w:t>
        </w:r>
      </w:ins>
    </w:p>
    <w:p w:rsidR="005C16EE" w:rsidRPr="00E0147F" w:rsidRDefault="005C16EE" w:rsidP="00A34150">
      <w:pPr>
        <w:jc w:val="center"/>
        <w:rPr>
          <w:rFonts w:ascii="Times New Roman" w:hAnsi="Times New Roman"/>
          <w:sz w:val="32"/>
        </w:rPr>
      </w:pPr>
    </w:p>
    <w:p w:rsidR="005C16EE" w:rsidRPr="00E0147F" w:rsidRDefault="005C16EE" w:rsidP="005C16EE">
      <w:pPr>
        <w:numPr>
          <w:ilvl w:val="0"/>
          <w:numId w:val="4"/>
        </w:numPr>
        <w:rPr>
          <w:rFonts w:ascii="Times New Roman" w:hAnsi="Times New Roman"/>
          <w:sz w:val="48"/>
          <w:szCs w:val="48"/>
        </w:rPr>
      </w:pPr>
      <w:r w:rsidRPr="00E0147F">
        <w:rPr>
          <w:rFonts w:ascii="Times New Roman" w:hAnsi="Times New Roman"/>
          <w:sz w:val="48"/>
          <w:szCs w:val="48"/>
        </w:rPr>
        <w:t>Android Studio – v3.6</w:t>
      </w:r>
    </w:p>
    <w:p w:rsidR="005C16EE" w:rsidRPr="00E0147F" w:rsidRDefault="005C16EE" w:rsidP="005C16EE">
      <w:pPr>
        <w:numPr>
          <w:ilvl w:val="0"/>
          <w:numId w:val="4"/>
        </w:numPr>
        <w:rPr>
          <w:rFonts w:ascii="Times New Roman" w:hAnsi="Times New Roman"/>
          <w:sz w:val="48"/>
          <w:szCs w:val="48"/>
        </w:rPr>
      </w:pPr>
      <w:r w:rsidRPr="00E0147F">
        <w:rPr>
          <w:rFonts w:ascii="Times New Roman" w:hAnsi="Times New Roman"/>
          <w:sz w:val="48"/>
          <w:szCs w:val="48"/>
        </w:rPr>
        <w:t>GitHub</w:t>
      </w:r>
    </w:p>
    <w:p w:rsidR="00113573" w:rsidRDefault="005C16EE" w:rsidP="00113573">
      <w:pPr>
        <w:numPr>
          <w:ilvl w:val="0"/>
          <w:numId w:val="4"/>
        </w:numPr>
        <w:rPr>
          <w:rFonts w:ascii="Times New Roman" w:hAnsi="Times New Roman"/>
          <w:sz w:val="48"/>
          <w:szCs w:val="48"/>
        </w:rPr>
      </w:pPr>
      <w:r w:rsidRPr="00E0147F">
        <w:rPr>
          <w:rFonts w:ascii="Times New Roman" w:hAnsi="Times New Roman"/>
          <w:sz w:val="48"/>
          <w:szCs w:val="48"/>
        </w:rPr>
        <w:t>Firebase</w:t>
      </w:r>
    </w:p>
    <w:p w:rsidR="00A34150" w:rsidRDefault="00113573" w:rsidP="0020625E">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rsidR="00113573" w:rsidRPr="00113573" w:rsidRDefault="00113573">
      <w:pPr>
        <w:pStyle w:val="ListParagraph"/>
        <w:numPr>
          <w:ilvl w:val="0"/>
          <w:numId w:val="37"/>
        </w:numPr>
        <w:rPr>
          <w:rFonts w:ascii="Times New Roman" w:hAnsi="Times New Roman"/>
          <w:sz w:val="48"/>
          <w:szCs w:val="48"/>
          <w:rPrChange w:id="2" w:author="Chokka,Deepthi Tejaswani" w:date="2020-06-22T22:58:00Z">
            <w:rPr/>
          </w:rPrChange>
        </w:rPr>
        <w:pPrChange w:id="3" w:author="Chokka,Deepthi Tejaswani" w:date="2020-06-22T22:59:00Z">
          <w:pPr>
            <w:numPr>
              <w:numId w:val="4"/>
            </w:numPr>
            <w:ind w:left="3600" w:hanging="360"/>
          </w:pPr>
        </w:pPrChange>
      </w:pPr>
      <w:r w:rsidRPr="00113573">
        <w:rPr>
          <w:rFonts w:ascii="Times New Roman" w:hAnsi="Times New Roman"/>
          <w:sz w:val="48"/>
          <w:szCs w:val="48"/>
          <w:rPrChange w:id="4" w:author="Chokka,Deepthi Tejaswani" w:date="2020-06-22T22:58:00Z">
            <w:rPr/>
          </w:rPrChange>
        </w:rPr>
        <w:t>Windows 7</w:t>
      </w:r>
    </w:p>
    <w:p w:rsidR="00113573" w:rsidRPr="00113573" w:rsidRDefault="00113573">
      <w:pPr>
        <w:pStyle w:val="ListParagraph"/>
        <w:numPr>
          <w:ilvl w:val="0"/>
          <w:numId w:val="37"/>
        </w:numPr>
        <w:rPr>
          <w:rFonts w:ascii="Times New Roman" w:hAnsi="Times New Roman"/>
          <w:sz w:val="48"/>
          <w:szCs w:val="48"/>
          <w:rPrChange w:id="5" w:author="Chokka,Deepthi Tejaswani" w:date="2020-06-22T22:58:00Z">
            <w:rPr/>
          </w:rPrChange>
        </w:rPr>
        <w:pPrChange w:id="6" w:author="Chokka,Deepthi Tejaswani" w:date="2020-06-22T22:59:00Z">
          <w:pPr>
            <w:numPr>
              <w:numId w:val="4"/>
            </w:numPr>
            <w:ind w:left="3600" w:hanging="360"/>
          </w:pPr>
        </w:pPrChange>
      </w:pPr>
      <w:r w:rsidRPr="00113573">
        <w:rPr>
          <w:rFonts w:ascii="Times New Roman" w:hAnsi="Times New Roman"/>
          <w:sz w:val="48"/>
          <w:szCs w:val="48"/>
          <w:rPrChange w:id="7" w:author="Chokka,Deepthi Tejaswani" w:date="2020-06-22T22:58:00Z">
            <w:rPr/>
          </w:rPrChange>
        </w:rPr>
        <w:t>Intel Core i5 Processor</w:t>
      </w:r>
    </w:p>
    <w:p w:rsidR="00113573" w:rsidRPr="00113573" w:rsidRDefault="00113573">
      <w:pPr>
        <w:pStyle w:val="ListParagraph"/>
        <w:numPr>
          <w:ilvl w:val="0"/>
          <w:numId w:val="37"/>
        </w:numPr>
        <w:rPr>
          <w:rFonts w:ascii="Times New Roman" w:hAnsi="Times New Roman"/>
          <w:sz w:val="48"/>
          <w:szCs w:val="48"/>
        </w:rPr>
        <w:pPrChange w:id="8" w:author="Chokka,Deepthi Tejaswani" w:date="2020-06-22T22:59:00Z">
          <w:pPr>
            <w:numPr>
              <w:numId w:val="4"/>
            </w:numPr>
            <w:ind w:left="3600" w:hanging="360"/>
          </w:pPr>
        </w:pPrChange>
      </w:pPr>
      <w:r w:rsidRPr="00113573">
        <w:rPr>
          <w:rFonts w:ascii="Times New Roman" w:hAnsi="Times New Roman"/>
          <w:sz w:val="48"/>
          <w:szCs w:val="48"/>
          <w:rPrChange w:id="9" w:author="Chokka,Deepthi Tejaswani" w:date="2020-06-22T22:58:00Z">
            <w:rPr/>
          </w:rPrChange>
        </w:rPr>
        <w:t>Android Mobile Phone</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48"/>
        </w:rPr>
      </w:pPr>
      <w:r w:rsidRPr="00E0147F">
        <w:rPr>
          <w:rFonts w:ascii="Times New Roman" w:hAnsi="Times New Roman"/>
          <w:sz w:val="48"/>
        </w:rPr>
        <w:t>Team Members</w:t>
      </w:r>
    </w:p>
    <w:p w:rsidR="005C16EE" w:rsidRPr="00E0147F" w:rsidRDefault="005C16EE" w:rsidP="005C16EE">
      <w:pPr>
        <w:jc w:val="center"/>
        <w:rPr>
          <w:rFonts w:ascii="Times New Roman" w:hAnsi="Times New Roman"/>
          <w:sz w:val="48"/>
        </w:rPr>
      </w:pP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Suma Soma</w:t>
      </w:r>
    </w:p>
    <w:p w:rsidR="005C16EE" w:rsidRPr="00E0147F" w:rsidRDefault="005C16EE" w:rsidP="005C16EE">
      <w:pPr>
        <w:jc w:val="center"/>
        <w:rPr>
          <w:rFonts w:ascii="Times New Roman" w:hAnsi="Times New Roman"/>
          <w:sz w:val="44"/>
          <w:szCs w:val="44"/>
        </w:rPr>
      </w:pPr>
      <w:r w:rsidRPr="00E0147F">
        <w:rPr>
          <w:rFonts w:ascii="Times New Roman" w:hAnsi="Times New Roman"/>
          <w:color w:val="000000"/>
          <w:sz w:val="44"/>
          <w:szCs w:val="44"/>
        </w:rPr>
        <w:t>Sushma Yedugani</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rsidR="005C16EE" w:rsidRPr="00E0147F" w:rsidRDefault="005C16EE" w:rsidP="005C16EE">
      <w:pPr>
        <w:pStyle w:val="Heading1"/>
        <w:rPr>
          <w:rFonts w:ascii="Times New Roman" w:hAnsi="Times New Roman"/>
        </w:rPr>
      </w:pPr>
      <w:bookmarkStart w:id="10" w:name="_Toc506458769"/>
      <w:bookmarkStart w:id="11" w:name="_Toc506459135"/>
      <w:r w:rsidRPr="00E0147F">
        <w:rPr>
          <w:rFonts w:ascii="Times New Roman" w:hAnsi="Times New Roman"/>
        </w:rPr>
        <w:t>Revision History</w:t>
      </w:r>
      <w:bookmarkEnd w:id="10"/>
      <w:bookmarkEnd w:id="11"/>
    </w:p>
    <w:p w:rsidR="005C16EE" w:rsidRPr="00E0147F" w:rsidRDefault="005C16EE" w:rsidP="005C16EE">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5C16EE" w:rsidRPr="00E0147F" w:rsidTr="002433A1">
        <w:tc>
          <w:tcPr>
            <w:tcW w:w="1188"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Comments</w:t>
            </w:r>
          </w:p>
        </w:tc>
      </w:tr>
      <w:tr w:rsidR="005C16EE" w:rsidRPr="00E0147F" w:rsidTr="002433A1">
        <w:tc>
          <w:tcPr>
            <w:tcW w:w="1188" w:type="dxa"/>
            <w:tcBorders>
              <w:top w:val="single" w:sz="4" w:space="0" w:color="auto"/>
            </w:tcBorders>
          </w:tcPr>
          <w:p w:rsidR="005C16EE" w:rsidRPr="00E0147F" w:rsidRDefault="005C16EE" w:rsidP="002433A1">
            <w:pPr>
              <w:rPr>
                <w:rFonts w:ascii="Times New Roman" w:hAnsi="Times New Roman"/>
              </w:rPr>
            </w:pPr>
          </w:p>
        </w:tc>
        <w:tc>
          <w:tcPr>
            <w:tcW w:w="3240" w:type="dxa"/>
            <w:tcBorders>
              <w:top w:val="single" w:sz="4" w:space="0" w:color="auto"/>
            </w:tcBorders>
          </w:tcPr>
          <w:p w:rsidR="005C16EE" w:rsidRPr="00E0147F" w:rsidRDefault="005C16EE" w:rsidP="002433A1">
            <w:pPr>
              <w:rPr>
                <w:rFonts w:ascii="Times New Roman" w:hAnsi="Times New Roman"/>
              </w:rPr>
            </w:pPr>
          </w:p>
        </w:tc>
        <w:tc>
          <w:tcPr>
            <w:tcW w:w="1890" w:type="dxa"/>
            <w:tcBorders>
              <w:top w:val="single" w:sz="4" w:space="0" w:color="auto"/>
            </w:tcBorders>
          </w:tcPr>
          <w:p w:rsidR="005C16EE" w:rsidRPr="00E0147F" w:rsidRDefault="005C16EE" w:rsidP="002433A1">
            <w:pPr>
              <w:rPr>
                <w:rFonts w:ascii="Times New Roman" w:hAnsi="Times New Roman"/>
              </w:rPr>
            </w:pPr>
          </w:p>
        </w:tc>
        <w:tc>
          <w:tcPr>
            <w:tcW w:w="3150" w:type="dxa"/>
            <w:tcBorders>
              <w:top w:val="single" w:sz="4" w:space="0" w:color="auto"/>
            </w:tcBorders>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bl>
    <w:p w:rsidR="005C16EE" w:rsidRPr="00E0147F" w:rsidRDefault="005C16EE" w:rsidP="005C16EE">
      <w:pPr>
        <w:rPr>
          <w:rFonts w:ascii="Times New Roman" w:hAnsi="Times New Roman"/>
        </w:rPr>
      </w:pPr>
    </w:p>
    <w:p w:rsidR="005C16EE" w:rsidRPr="00E0147F" w:rsidRDefault="005C16EE" w:rsidP="005C16EE">
      <w:pPr>
        <w:rPr>
          <w:rFonts w:ascii="Times New Roman" w:hAnsi="Times New Roman"/>
        </w:rPr>
      </w:pPr>
    </w:p>
    <w:p w:rsidR="005C16EE" w:rsidRPr="00E0147F" w:rsidRDefault="005C16EE" w:rsidP="005C16EE">
      <w:pPr>
        <w:pStyle w:val="Heading1"/>
        <w:rPr>
          <w:rFonts w:ascii="Times New Roman" w:hAnsi="Times New Roman"/>
        </w:rPr>
      </w:pPr>
      <w:bookmarkStart w:id="12" w:name="_Toc506458770"/>
      <w:bookmarkStart w:id="13" w:name="_Toc506459136"/>
      <w:r w:rsidRPr="00E0147F">
        <w:rPr>
          <w:rFonts w:ascii="Times New Roman" w:hAnsi="Times New Roman"/>
        </w:rPr>
        <w:t>Document Approval</w:t>
      </w:r>
      <w:bookmarkEnd w:id="12"/>
      <w:bookmarkEnd w:id="13"/>
    </w:p>
    <w:p w:rsidR="005C16EE" w:rsidRPr="00E0147F" w:rsidRDefault="005C16EE" w:rsidP="005C16EE">
      <w:pPr>
        <w:rPr>
          <w:rFonts w:ascii="Times New Roman" w:hAnsi="Times New Roman"/>
        </w:rPr>
      </w:pPr>
    </w:p>
    <w:p w:rsidR="005C16EE" w:rsidRPr="00E0147F" w:rsidRDefault="005C16EE" w:rsidP="005C16EE">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C16EE" w:rsidRPr="00E0147F" w:rsidTr="002433A1">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Date</w:t>
            </w:r>
          </w:p>
        </w:tc>
      </w:tr>
      <w:tr w:rsidR="005C16EE" w:rsidRPr="00E0147F" w:rsidTr="002433A1">
        <w:tc>
          <w:tcPr>
            <w:tcW w:w="2394" w:type="dxa"/>
            <w:tcBorders>
              <w:top w:val="single" w:sz="4" w:space="0" w:color="auto"/>
            </w:tcBorders>
          </w:tcPr>
          <w:p w:rsidR="005C16EE" w:rsidRPr="00E0147F" w:rsidRDefault="005C16EE" w:rsidP="002433A1">
            <w:pPr>
              <w:tabs>
                <w:tab w:val="left" w:pos="2880"/>
                <w:tab w:val="left" w:pos="5760"/>
              </w:tabs>
              <w:rPr>
                <w:rFonts w:ascii="Times New Roman" w:hAnsi="Times New Roman"/>
                <w:sz w:val="32"/>
              </w:rPr>
            </w:pPr>
          </w:p>
        </w:tc>
        <w:tc>
          <w:tcPr>
            <w:tcW w:w="2394" w:type="dxa"/>
            <w:tcBorders>
              <w:top w:val="single" w:sz="4" w:space="0" w:color="auto"/>
            </w:tcBorders>
            <w:vAlign w:val="bottom"/>
          </w:tcPr>
          <w:p w:rsidR="005C16EE" w:rsidRPr="00E0147F" w:rsidRDefault="005C16EE" w:rsidP="002433A1">
            <w:pPr>
              <w:tabs>
                <w:tab w:val="left" w:pos="2880"/>
                <w:tab w:val="left" w:pos="5760"/>
              </w:tabs>
              <w:rPr>
                <w:rFonts w:ascii="Times New Roman" w:hAnsi="Times New Roman"/>
              </w:rPr>
            </w:pPr>
          </w:p>
        </w:tc>
        <w:tc>
          <w:tcPr>
            <w:tcW w:w="2394" w:type="dxa"/>
            <w:tcBorders>
              <w:top w:val="single" w:sz="4" w:space="0" w:color="auto"/>
            </w:tcBorders>
            <w:vAlign w:val="bottom"/>
          </w:tcPr>
          <w:p w:rsidR="005C16EE" w:rsidRPr="00E0147F" w:rsidRDefault="005C16EE" w:rsidP="002433A1">
            <w:pPr>
              <w:tabs>
                <w:tab w:val="left" w:pos="2880"/>
                <w:tab w:val="left" w:pos="5760"/>
              </w:tabs>
              <w:rPr>
                <w:rFonts w:ascii="Times New Roman" w:hAnsi="Times New Roman"/>
              </w:rPr>
            </w:pPr>
          </w:p>
        </w:tc>
        <w:tc>
          <w:tcPr>
            <w:tcW w:w="2268" w:type="dxa"/>
            <w:tcBorders>
              <w:top w:val="single" w:sz="4" w:space="0" w:color="auto"/>
            </w:tcBorders>
          </w:tcPr>
          <w:p w:rsidR="005C16EE" w:rsidRPr="00E0147F" w:rsidRDefault="005C16EE" w:rsidP="002433A1">
            <w:pPr>
              <w:tabs>
                <w:tab w:val="left" w:pos="2880"/>
                <w:tab w:val="left" w:pos="5760"/>
              </w:tabs>
              <w:rPr>
                <w:rFonts w:ascii="Times New Roman" w:hAnsi="Times New Roman"/>
                <w:sz w:val="32"/>
              </w:rPr>
            </w:pPr>
          </w:p>
        </w:tc>
      </w:tr>
      <w:tr w:rsidR="005C16EE" w:rsidRPr="00E0147F" w:rsidTr="002433A1">
        <w:tc>
          <w:tcPr>
            <w:tcW w:w="2394" w:type="dxa"/>
          </w:tcPr>
          <w:p w:rsidR="005C16EE" w:rsidRPr="00E0147F" w:rsidRDefault="005C16EE" w:rsidP="002433A1">
            <w:pPr>
              <w:tabs>
                <w:tab w:val="left" w:pos="2880"/>
                <w:tab w:val="left" w:pos="5760"/>
              </w:tabs>
              <w:rPr>
                <w:rFonts w:ascii="Times New Roman" w:hAnsi="Times New Roman"/>
                <w:sz w:val="32"/>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268" w:type="dxa"/>
          </w:tcPr>
          <w:p w:rsidR="005C16EE" w:rsidRPr="00E0147F" w:rsidRDefault="005C16EE" w:rsidP="002433A1">
            <w:pPr>
              <w:tabs>
                <w:tab w:val="left" w:pos="2880"/>
                <w:tab w:val="left" w:pos="5760"/>
              </w:tabs>
              <w:rPr>
                <w:rFonts w:ascii="Times New Roman" w:hAnsi="Times New Roman"/>
                <w:sz w:val="32"/>
              </w:rPr>
            </w:pPr>
          </w:p>
        </w:tc>
      </w:tr>
      <w:tr w:rsidR="005C16EE" w:rsidRPr="00E0147F" w:rsidTr="002433A1">
        <w:tc>
          <w:tcPr>
            <w:tcW w:w="2394" w:type="dxa"/>
          </w:tcPr>
          <w:p w:rsidR="005C16EE" w:rsidRPr="00E0147F" w:rsidRDefault="005C16EE" w:rsidP="002433A1">
            <w:pPr>
              <w:tabs>
                <w:tab w:val="left" w:pos="2880"/>
                <w:tab w:val="left" w:pos="5760"/>
              </w:tabs>
              <w:rPr>
                <w:rFonts w:ascii="Times New Roman" w:hAnsi="Times New Roman"/>
                <w:sz w:val="32"/>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268" w:type="dxa"/>
          </w:tcPr>
          <w:p w:rsidR="005C16EE" w:rsidRPr="00E0147F" w:rsidRDefault="005C16EE" w:rsidP="002433A1">
            <w:pPr>
              <w:tabs>
                <w:tab w:val="left" w:pos="2880"/>
                <w:tab w:val="left" w:pos="5760"/>
              </w:tabs>
              <w:rPr>
                <w:rFonts w:ascii="Times New Roman" w:hAnsi="Times New Roman"/>
                <w:sz w:val="32"/>
              </w:rPr>
            </w:pPr>
          </w:p>
        </w:tc>
      </w:tr>
    </w:tbl>
    <w:p w:rsidR="005C16EE" w:rsidRPr="00E0147F" w:rsidRDefault="005C16EE" w:rsidP="005C16EE">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Default="005C16EE" w:rsidP="005C16EE">
      <w:pPr>
        <w:tabs>
          <w:tab w:val="left" w:pos="2880"/>
          <w:tab w:val="left" w:pos="5760"/>
        </w:tabs>
        <w:rPr>
          <w:ins w:id="14" w:author="Chokka,Deepthi Tejaswani" w:date="2020-06-30T16:55:00Z"/>
          <w:rFonts w:ascii="Times New Roman" w:hAnsi="Times New Roman"/>
        </w:rPr>
      </w:pPr>
    </w:p>
    <w:p w:rsidR="00A34150" w:rsidRPr="00E0147F" w:rsidRDefault="00A34150"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Del="00B66EAE" w:rsidRDefault="005C16EE" w:rsidP="005C16EE">
      <w:pPr>
        <w:tabs>
          <w:tab w:val="left" w:pos="2880"/>
          <w:tab w:val="left" w:pos="5760"/>
        </w:tabs>
        <w:rPr>
          <w:del w:id="15" w:author="Chokka,Deepthi Tejaswani" w:date="2020-06-22T23:01:00Z"/>
          <w:rFonts w:ascii="Times New Roman" w:hAnsi="Times New Roman"/>
        </w:rPr>
      </w:pPr>
    </w:p>
    <w:p w:rsidR="005C16EE" w:rsidRPr="00E0147F" w:rsidDel="00B66EAE" w:rsidRDefault="005C16EE" w:rsidP="005C16EE">
      <w:pPr>
        <w:tabs>
          <w:tab w:val="left" w:pos="2880"/>
          <w:tab w:val="left" w:pos="5760"/>
        </w:tabs>
        <w:rPr>
          <w:del w:id="16" w:author="Chokka,Deepthi Tejaswani" w:date="2020-06-22T23:01:00Z"/>
          <w:rFonts w:ascii="Times New Roman" w:hAnsi="Times New Roman"/>
        </w:rPr>
      </w:pPr>
    </w:p>
    <w:p w:rsidR="005C16EE" w:rsidRPr="00E0147F" w:rsidDel="00B66EAE" w:rsidRDefault="005C16EE" w:rsidP="005C16EE">
      <w:pPr>
        <w:tabs>
          <w:tab w:val="left" w:pos="2880"/>
          <w:tab w:val="left" w:pos="5760"/>
        </w:tabs>
        <w:rPr>
          <w:del w:id="17" w:author="Chokka,Deepthi Tejaswani" w:date="2020-06-22T23:01:00Z"/>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Del="00113573" w:rsidRDefault="005C16EE" w:rsidP="005C16EE">
      <w:pPr>
        <w:tabs>
          <w:tab w:val="left" w:pos="2880"/>
          <w:tab w:val="left" w:pos="5760"/>
        </w:tabs>
        <w:rPr>
          <w:del w:id="18"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19"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0"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1"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2" w:author="Chokka,Deepthi Tejaswani" w:date="2020-06-22T23:00:00Z"/>
          <w:rFonts w:ascii="Times New Roman" w:hAnsi="Times New Roman"/>
        </w:rPr>
      </w:pPr>
      <w:del w:id="23" w:author="Chokka,Deepthi Tejaswani" w:date="2020-06-22T23:01:00Z">
        <w:r w:rsidRPr="00E0147F" w:rsidDel="00B66EAE">
          <w:rPr>
            <w:rFonts w:ascii="Times New Roman" w:hAnsi="Times New Roman"/>
          </w:rPr>
          <w:tab/>
        </w:r>
      </w:del>
      <w:r w:rsidRPr="00E0147F">
        <w:rPr>
          <w:rFonts w:ascii="Times New Roman" w:hAnsi="Times New Roman"/>
        </w:rPr>
        <w:tab/>
      </w:r>
      <w:r w:rsidRPr="00E0147F">
        <w:rPr>
          <w:rFonts w:ascii="Times New Roman" w:hAnsi="Times New Roman"/>
        </w:rPr>
        <w:tab/>
      </w:r>
    </w:p>
    <w:p w:rsidR="005C16EE" w:rsidRPr="00E0147F" w:rsidRDefault="005C16EE">
      <w:pPr>
        <w:tabs>
          <w:tab w:val="left" w:pos="2880"/>
          <w:tab w:val="left" w:pos="5760"/>
        </w:tabs>
        <w:rPr>
          <w:rFonts w:ascii="Times New Roman" w:hAnsi="Times New Roman"/>
        </w:rPr>
        <w:pPrChange w:id="24" w:author="Chokka,Deepthi Tejaswani" w:date="2020-06-22T23:00:00Z">
          <w:pPr/>
        </w:pPrChange>
      </w:pPr>
    </w:p>
    <w:p w:rsidR="005C16EE" w:rsidRPr="00E0147F" w:rsidRDefault="005C16EE" w:rsidP="005C16EE">
      <w:pPr>
        <w:numPr>
          <w:ilvl w:val="0"/>
          <w:numId w:val="5"/>
        </w:numPr>
        <w:rPr>
          <w:rFonts w:ascii="Times New Roman" w:hAnsi="Times New Roman"/>
          <w:b/>
          <w:sz w:val="32"/>
        </w:rPr>
      </w:pPr>
      <w:r w:rsidRPr="00E0147F">
        <w:rPr>
          <w:rFonts w:ascii="Times New Roman" w:hAnsi="Times New Roman"/>
          <w:b/>
          <w:sz w:val="32"/>
        </w:rPr>
        <w:t>Table of Contents</w:t>
      </w:r>
    </w:p>
    <w:p w:rsidR="00792EBD" w:rsidRPr="00655288" w:rsidRDefault="005C16EE" w:rsidP="00655288">
      <w:pPr>
        <w:pStyle w:val="Body"/>
        <w:jc w:val="both"/>
        <w:rPr>
          <w:rFonts w:ascii="Times New Roman" w:eastAsia="Times New Roman" w:hAnsi="Times New Roman" w:cs="Times New Roman"/>
          <w:b/>
          <w:bCs/>
        </w:rPr>
      </w:pPr>
      <w:r w:rsidRPr="00E0147F">
        <w:rPr>
          <w:rFonts w:ascii="Times New Roman" w:hAnsi="Times New Roman"/>
        </w:rPr>
        <w:tab/>
      </w:r>
      <w:r w:rsidR="00655288">
        <w:rPr>
          <w:rFonts w:ascii="Times New Roman" w:hAnsi="Times New Roman"/>
        </w:rPr>
        <w:tab/>
      </w:r>
      <w:r w:rsidR="00655288">
        <w:rPr>
          <w:rFonts w:ascii="Times New Roman" w:hAnsi="Times New Roman"/>
        </w:rPr>
        <w:tab/>
      </w:r>
      <w:r w:rsidR="00655288">
        <w:rPr>
          <w:rFonts w:ascii="Times New Roman" w:hAnsi="Times New Roman"/>
        </w:rPr>
        <w:tab/>
      </w:r>
      <w:r w:rsidR="00655288">
        <w:rPr>
          <w:rFonts w:ascii="Times New Roman" w:hAnsi="Times New Roman"/>
        </w:rPr>
        <w:tab/>
      </w:r>
    </w:p>
    <w:tbl>
      <w:tblPr>
        <w:tblStyle w:val="TableGrid"/>
        <w:tblW w:w="0" w:type="auto"/>
        <w:tblInd w:w="-95" w:type="dxa"/>
        <w:tblLook w:val="04A0" w:firstRow="1" w:lastRow="0" w:firstColumn="1" w:lastColumn="0" w:noHBand="0" w:noVBand="1"/>
        <w:tblPrChange w:id="25" w:author="Chokka,Deepthi Tejaswani" w:date="2020-06-30T18:19:00Z">
          <w:tblPr>
            <w:tblStyle w:val="TableGrid"/>
            <w:tblW w:w="0" w:type="auto"/>
            <w:tblInd w:w="-95" w:type="dxa"/>
            <w:tblLook w:val="04A0" w:firstRow="1" w:lastRow="0" w:firstColumn="1" w:lastColumn="0" w:noHBand="0" w:noVBand="1"/>
          </w:tblPr>
        </w:tblPrChange>
      </w:tblPr>
      <w:tblGrid>
        <w:gridCol w:w="7110"/>
        <w:gridCol w:w="2335"/>
        <w:tblGridChange w:id="26">
          <w:tblGrid>
            <w:gridCol w:w="285"/>
            <w:gridCol w:w="95"/>
            <w:gridCol w:w="6730"/>
            <w:gridCol w:w="285"/>
            <w:gridCol w:w="95"/>
            <w:gridCol w:w="1955"/>
            <w:gridCol w:w="285"/>
            <w:gridCol w:w="95"/>
          </w:tblGrid>
        </w:tblGridChange>
      </w:tblGrid>
      <w:tr w:rsidR="00655288" w:rsidRPr="00655288" w:rsidTr="00DF4D9A">
        <w:trPr>
          <w:trPrChange w:id="27" w:author="Chokka,Deepthi Tejaswani" w:date="2020-06-30T18:19:00Z">
            <w:trPr>
              <w:gridBefore w:val="2"/>
            </w:trPr>
          </w:trPrChange>
        </w:trPr>
        <w:tc>
          <w:tcPr>
            <w:tcW w:w="7110" w:type="dxa"/>
            <w:tcPrChange w:id="28" w:author="Chokka,Deepthi Tejaswani" w:date="2020-06-30T18:19:00Z">
              <w:tcPr>
                <w:tcW w:w="7110" w:type="dxa"/>
                <w:gridSpan w:val="3"/>
              </w:tcPr>
            </w:tcPrChange>
          </w:tcPr>
          <w:p w:rsidR="00655288" w:rsidRPr="00655288" w:rsidRDefault="00655288" w:rsidP="00655288">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Change w:id="29" w:author="Chokka,Deepthi Tejaswani" w:date="2020-06-30T18:19:00Z">
              <w:tcPr>
                <w:tcW w:w="2335" w:type="dxa"/>
                <w:gridSpan w:val="3"/>
              </w:tcPr>
            </w:tcPrChange>
          </w:tcPr>
          <w:p w:rsidR="00655288" w:rsidRPr="00655288" w:rsidRDefault="00655288" w:rsidP="005C16EE">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792EBD" w:rsidRPr="00655288" w:rsidTr="00DF4D9A">
        <w:trPr>
          <w:trPrChange w:id="30" w:author="Chokka,Deepthi Tejaswani" w:date="2020-06-30T18:19:00Z">
            <w:trPr>
              <w:gridBefore w:val="2"/>
            </w:trPr>
          </w:trPrChange>
        </w:trPr>
        <w:tc>
          <w:tcPr>
            <w:tcW w:w="7110" w:type="dxa"/>
            <w:tcPrChange w:id="31" w:author="Chokka,Deepthi Tejaswani" w:date="2020-06-30T18:19:00Z">
              <w:tcPr>
                <w:tcW w:w="7110" w:type="dxa"/>
                <w:gridSpan w:val="3"/>
              </w:tcPr>
            </w:tcPrChange>
          </w:tcPr>
          <w:p w:rsidR="00792EBD" w:rsidRPr="00655288" w:rsidRDefault="00792EBD" w:rsidP="00792EBD">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Change w:id="32" w:author="Chokka,Deepthi Tejaswani" w:date="2020-06-30T18:19:00Z">
              <w:tcPr>
                <w:tcW w:w="2335" w:type="dxa"/>
                <w:gridSpan w:val="3"/>
              </w:tcPr>
            </w:tcPrChange>
          </w:tcPr>
          <w:p w:rsidR="00792EBD" w:rsidRPr="00655288" w:rsidRDefault="00D46641"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33" w:author="Chokka,Deepthi Tejaswani" w:date="2020-06-30T18:19:00Z">
            <w:trPr>
              <w:gridBefore w:val="2"/>
            </w:trPr>
          </w:trPrChange>
        </w:trPr>
        <w:tc>
          <w:tcPr>
            <w:tcW w:w="7110" w:type="dxa"/>
            <w:tcPrChange w:id="34" w:author="Chokka,Deepthi Tejaswani" w:date="2020-06-30T18:19:00Z">
              <w:tcPr>
                <w:tcW w:w="7110" w:type="dxa"/>
                <w:gridSpan w:val="3"/>
              </w:tcPr>
            </w:tcPrChange>
          </w:tcPr>
          <w:p w:rsidR="00792EBD" w:rsidRPr="00655288" w:rsidRDefault="00792EBD" w:rsidP="00024FB6">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Change w:id="35"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36" w:author="Chokka,Deepthi Tejaswani" w:date="2020-06-30T18:19:00Z">
            <w:trPr>
              <w:gridBefore w:val="2"/>
            </w:trPr>
          </w:trPrChange>
        </w:trPr>
        <w:tc>
          <w:tcPr>
            <w:tcW w:w="7110" w:type="dxa"/>
            <w:tcPrChange w:id="37" w:author="Chokka,Deepthi Tejaswani" w:date="2020-06-30T18:19:00Z">
              <w:tcPr>
                <w:tcW w:w="7110" w:type="dxa"/>
                <w:gridSpan w:val="3"/>
              </w:tcPr>
            </w:tcPrChange>
          </w:tcPr>
          <w:p w:rsidR="00792EBD" w:rsidRPr="00655288" w:rsidRDefault="00792EBD" w:rsidP="00792EBD">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Change w:id="38"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39" w:author="Chokka,Deepthi Tejaswani" w:date="2020-06-30T18:19:00Z">
            <w:trPr>
              <w:gridBefore w:val="2"/>
            </w:trPr>
          </w:trPrChange>
        </w:trPr>
        <w:tc>
          <w:tcPr>
            <w:tcW w:w="7110" w:type="dxa"/>
            <w:tcPrChange w:id="40" w:author="Chokka,Deepthi Tejaswani" w:date="2020-06-30T18:19:00Z">
              <w:tcPr>
                <w:tcW w:w="7110" w:type="dxa"/>
                <w:gridSpan w:val="3"/>
              </w:tcPr>
            </w:tcPrChange>
          </w:tcPr>
          <w:p w:rsidR="00792EBD" w:rsidRPr="00655288" w:rsidRDefault="00024FB6" w:rsidP="00792EBD">
            <w:pPr>
              <w:pStyle w:val="ListParagraph"/>
              <w:numPr>
                <w:ilvl w:val="1"/>
                <w:numId w:val="32"/>
              </w:numPr>
              <w:rPr>
                <w:rFonts w:ascii="Times New Roman" w:hAnsi="Times New Roman"/>
                <w:szCs w:val="24"/>
              </w:rPr>
            </w:pPr>
            <w:r w:rsidRPr="00655288">
              <w:rPr>
                <w:rFonts w:ascii="Times New Roman" w:hAnsi="Times New Roman"/>
                <w:szCs w:val="24"/>
              </w:rPr>
              <w:t xml:space="preserve">Definitions, Acronyms, and </w:t>
            </w:r>
            <w:r w:rsidR="00792EBD" w:rsidRPr="00655288">
              <w:rPr>
                <w:rFonts w:ascii="Times New Roman" w:hAnsi="Times New Roman"/>
                <w:szCs w:val="24"/>
              </w:rPr>
              <w:t>Abbreviations</w:t>
            </w:r>
          </w:p>
        </w:tc>
        <w:tc>
          <w:tcPr>
            <w:tcW w:w="2335" w:type="dxa"/>
            <w:tcPrChange w:id="41"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6</w:t>
            </w:r>
          </w:p>
        </w:tc>
      </w:tr>
      <w:tr w:rsidR="00792EBD" w:rsidRPr="00655288" w:rsidTr="00DF4D9A">
        <w:trPr>
          <w:trPrChange w:id="42" w:author="Chokka,Deepthi Tejaswani" w:date="2020-06-30T18:19:00Z">
            <w:trPr>
              <w:gridBefore w:val="2"/>
            </w:trPr>
          </w:trPrChange>
        </w:trPr>
        <w:tc>
          <w:tcPr>
            <w:tcW w:w="7110" w:type="dxa"/>
            <w:tcPrChange w:id="43" w:author="Chokka,Deepthi Tejaswani" w:date="2020-06-30T18:19:00Z">
              <w:tcPr>
                <w:tcW w:w="7110" w:type="dxa"/>
                <w:gridSpan w:val="3"/>
              </w:tcPr>
            </w:tcPrChange>
          </w:tcPr>
          <w:p w:rsidR="00792EBD" w:rsidRPr="00655288" w:rsidRDefault="00792EBD" w:rsidP="00792EBD">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Change w:id="44"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6</w:t>
            </w:r>
          </w:p>
        </w:tc>
      </w:tr>
      <w:tr w:rsidR="00792EBD" w:rsidRPr="00655288" w:rsidTr="00DF4D9A">
        <w:trPr>
          <w:trPrChange w:id="45" w:author="Chokka,Deepthi Tejaswani" w:date="2020-06-30T18:19:00Z">
            <w:trPr>
              <w:gridBefore w:val="2"/>
            </w:trPr>
          </w:trPrChange>
        </w:trPr>
        <w:tc>
          <w:tcPr>
            <w:tcW w:w="7110" w:type="dxa"/>
            <w:tcPrChange w:id="46" w:author="Chokka,Deepthi Tejaswani" w:date="2020-06-30T18:19:00Z">
              <w:tcPr>
                <w:tcW w:w="7110" w:type="dxa"/>
                <w:gridSpan w:val="3"/>
              </w:tcPr>
            </w:tcPrChange>
          </w:tcPr>
          <w:p w:rsidR="00792EBD" w:rsidRPr="00655288" w:rsidRDefault="00792EBD" w:rsidP="00792EBD">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Change w:id="47"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48" w:author="Chokka,Deepthi Tejaswani" w:date="2020-06-22T19:09:00Z">
              <w:r>
                <w:rPr>
                  <w:rFonts w:ascii="Times New Roman" w:hAnsi="Times New Roman"/>
                  <w:szCs w:val="24"/>
                </w:rPr>
                <w:t>6</w:t>
              </w:r>
            </w:ins>
          </w:p>
        </w:tc>
      </w:tr>
      <w:tr w:rsidR="00792EBD" w:rsidRPr="00655288" w:rsidTr="00DF4D9A">
        <w:trPr>
          <w:trPrChange w:id="49" w:author="Chokka,Deepthi Tejaswani" w:date="2020-06-30T18:19:00Z">
            <w:trPr>
              <w:gridBefore w:val="2"/>
            </w:trPr>
          </w:trPrChange>
        </w:trPr>
        <w:tc>
          <w:tcPr>
            <w:tcW w:w="7110" w:type="dxa"/>
            <w:tcPrChange w:id="50" w:author="Chokka,Deepthi Tejaswani" w:date="2020-06-30T18:19:00Z">
              <w:tcPr>
                <w:tcW w:w="7110" w:type="dxa"/>
                <w:gridSpan w:val="3"/>
              </w:tcPr>
            </w:tcPrChange>
          </w:tcPr>
          <w:p w:rsidR="00792EBD" w:rsidRPr="00655288" w:rsidRDefault="00024FB6" w:rsidP="00024FB6">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Change w:id="51"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52" w:author="Chokka,Deepthi Tejaswani" w:date="2020-06-22T19:09:00Z">
              <w:r>
                <w:rPr>
                  <w:rFonts w:ascii="Times New Roman" w:hAnsi="Times New Roman"/>
                  <w:szCs w:val="24"/>
                </w:rPr>
                <w:t>7</w:t>
              </w:r>
            </w:ins>
          </w:p>
        </w:tc>
      </w:tr>
      <w:tr w:rsidR="00792EBD" w:rsidRPr="00655288" w:rsidTr="00DF4D9A">
        <w:trPr>
          <w:trPrChange w:id="53" w:author="Chokka,Deepthi Tejaswani" w:date="2020-06-30T18:19:00Z">
            <w:trPr>
              <w:gridBefore w:val="2"/>
            </w:trPr>
          </w:trPrChange>
        </w:trPr>
        <w:tc>
          <w:tcPr>
            <w:tcW w:w="7110" w:type="dxa"/>
            <w:tcPrChange w:id="54"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Change w:id="55" w:author="Chokka,Deepthi Tejaswani" w:date="2020-06-30T18:19:00Z">
              <w:tcPr>
                <w:tcW w:w="2335" w:type="dxa"/>
                <w:gridSpan w:val="3"/>
              </w:tcPr>
            </w:tcPrChange>
          </w:tcPr>
          <w:p w:rsidR="00792EBD" w:rsidRPr="00655288" w:rsidRDefault="002433A1">
            <w:pPr>
              <w:spacing w:after="160" w:line="259" w:lineRule="auto"/>
              <w:jc w:val="center"/>
              <w:rPr>
                <w:rFonts w:ascii="Times New Roman" w:hAnsi="Times New Roman"/>
                <w:szCs w:val="24"/>
              </w:rPr>
            </w:pPr>
            <w:ins w:id="56" w:author="Chokka,Deepthi Tejaswani" w:date="2020-06-22T19:10:00Z">
              <w:r>
                <w:rPr>
                  <w:rFonts w:ascii="Times New Roman" w:hAnsi="Times New Roman"/>
                  <w:szCs w:val="24"/>
                </w:rPr>
                <w:t>7</w:t>
              </w:r>
            </w:ins>
          </w:p>
        </w:tc>
      </w:tr>
      <w:tr w:rsidR="00792EBD" w:rsidRPr="00655288" w:rsidTr="00DF4D9A">
        <w:trPr>
          <w:trPrChange w:id="57" w:author="Chokka,Deepthi Tejaswani" w:date="2020-06-30T18:19:00Z">
            <w:trPr>
              <w:gridBefore w:val="2"/>
            </w:trPr>
          </w:trPrChange>
        </w:trPr>
        <w:tc>
          <w:tcPr>
            <w:tcW w:w="7110" w:type="dxa"/>
            <w:tcPrChange w:id="58"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Change w:id="59"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0" w:author="Chokka,Deepthi Tejaswani" w:date="2020-06-22T19:10:00Z">
              <w:r>
                <w:rPr>
                  <w:rFonts w:ascii="Times New Roman" w:hAnsi="Times New Roman"/>
                  <w:szCs w:val="24"/>
                </w:rPr>
                <w:t>7</w:t>
              </w:r>
            </w:ins>
          </w:p>
        </w:tc>
      </w:tr>
      <w:tr w:rsidR="00792EBD" w:rsidRPr="00655288" w:rsidTr="00DF4D9A">
        <w:trPr>
          <w:trPrChange w:id="61" w:author="Chokka,Deepthi Tejaswani" w:date="2020-06-30T18:19:00Z">
            <w:trPr>
              <w:gridBefore w:val="2"/>
            </w:trPr>
          </w:trPrChange>
        </w:trPr>
        <w:tc>
          <w:tcPr>
            <w:tcW w:w="7110" w:type="dxa"/>
            <w:tcPrChange w:id="62"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Change w:id="63"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4" w:author="Chokka,Deepthi Tejaswani" w:date="2020-06-22T19:10:00Z">
              <w:r>
                <w:rPr>
                  <w:rFonts w:ascii="Times New Roman" w:hAnsi="Times New Roman"/>
                  <w:szCs w:val="24"/>
                </w:rPr>
                <w:t>7</w:t>
              </w:r>
            </w:ins>
          </w:p>
        </w:tc>
      </w:tr>
      <w:tr w:rsidR="00792EBD" w:rsidRPr="00655288" w:rsidTr="00DF4D9A">
        <w:trPr>
          <w:trPrChange w:id="65" w:author="Chokka,Deepthi Tejaswani" w:date="2020-06-30T18:19:00Z">
            <w:trPr>
              <w:gridBefore w:val="2"/>
            </w:trPr>
          </w:trPrChange>
        </w:trPr>
        <w:tc>
          <w:tcPr>
            <w:tcW w:w="7110" w:type="dxa"/>
            <w:tcPrChange w:id="66"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Change w:id="67"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8" w:author="Chokka,Deepthi Tejaswani" w:date="2020-06-22T19:10:00Z">
              <w:r>
                <w:rPr>
                  <w:rFonts w:ascii="Times New Roman" w:hAnsi="Times New Roman"/>
                  <w:szCs w:val="24"/>
                </w:rPr>
                <w:t>7</w:t>
              </w:r>
            </w:ins>
          </w:p>
        </w:tc>
      </w:tr>
      <w:tr w:rsidR="00792EBD" w:rsidRPr="00655288" w:rsidTr="00DF4D9A">
        <w:trPr>
          <w:trPrChange w:id="69" w:author="Chokka,Deepthi Tejaswani" w:date="2020-06-30T18:19:00Z">
            <w:trPr>
              <w:gridBefore w:val="2"/>
            </w:trPr>
          </w:trPrChange>
        </w:trPr>
        <w:tc>
          <w:tcPr>
            <w:tcW w:w="7110" w:type="dxa"/>
            <w:tcPrChange w:id="70"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Change w:id="71"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72" w:author="Chokka,Deepthi Tejaswani" w:date="2020-06-22T19:10:00Z">
              <w:r>
                <w:rPr>
                  <w:rFonts w:ascii="Times New Roman" w:hAnsi="Times New Roman"/>
                  <w:szCs w:val="24"/>
                </w:rPr>
                <w:t>8</w:t>
              </w:r>
            </w:ins>
          </w:p>
        </w:tc>
      </w:tr>
      <w:tr w:rsidR="00792EBD" w:rsidRPr="00655288" w:rsidTr="00DF4D9A">
        <w:trPr>
          <w:trPrChange w:id="73" w:author="Chokka,Deepthi Tejaswani" w:date="2020-06-30T18:19:00Z">
            <w:trPr>
              <w:gridBefore w:val="2"/>
            </w:trPr>
          </w:trPrChange>
        </w:trPr>
        <w:tc>
          <w:tcPr>
            <w:tcW w:w="7110" w:type="dxa"/>
            <w:tcPrChange w:id="74" w:author="Chokka,Deepthi Tejaswani" w:date="2020-06-30T18:19:00Z">
              <w:tcPr>
                <w:tcW w:w="7110" w:type="dxa"/>
                <w:gridSpan w:val="3"/>
              </w:tcPr>
            </w:tcPrChange>
          </w:tcPr>
          <w:p w:rsidR="00792EBD" w:rsidRPr="00655288" w:rsidRDefault="00024FB6" w:rsidP="00024FB6">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Change w:id="75"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76" w:author="Chokka,Deepthi Tejaswani" w:date="2020-06-22T19:10:00Z">
              <w:r>
                <w:rPr>
                  <w:rFonts w:ascii="Times New Roman" w:hAnsi="Times New Roman"/>
                  <w:szCs w:val="24"/>
                </w:rPr>
                <w:t>9</w:t>
              </w:r>
            </w:ins>
          </w:p>
        </w:tc>
      </w:tr>
      <w:tr w:rsidR="00792EBD" w:rsidRPr="00655288" w:rsidTr="00DF4D9A">
        <w:trPr>
          <w:trPrChange w:id="77" w:author="Chokka,Deepthi Tejaswani" w:date="2020-06-30T18:19:00Z">
            <w:trPr>
              <w:gridBefore w:val="2"/>
            </w:trPr>
          </w:trPrChange>
        </w:trPr>
        <w:tc>
          <w:tcPr>
            <w:tcW w:w="7110" w:type="dxa"/>
            <w:tcPrChange w:id="78"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Change w:id="79"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0" w:author="Chokka,Deepthi Tejaswani" w:date="2020-06-22T19:10:00Z">
              <w:r>
                <w:rPr>
                  <w:rFonts w:ascii="Times New Roman" w:hAnsi="Times New Roman"/>
                  <w:szCs w:val="24"/>
                </w:rPr>
                <w:t>9</w:t>
              </w:r>
            </w:ins>
          </w:p>
        </w:tc>
      </w:tr>
      <w:tr w:rsidR="00792EBD" w:rsidRPr="00655288" w:rsidTr="00DF4D9A">
        <w:trPr>
          <w:trPrChange w:id="81" w:author="Chokka,Deepthi Tejaswani" w:date="2020-06-30T18:19:00Z">
            <w:trPr>
              <w:gridBefore w:val="2"/>
            </w:trPr>
          </w:trPrChange>
        </w:trPr>
        <w:tc>
          <w:tcPr>
            <w:tcW w:w="7110" w:type="dxa"/>
            <w:tcPrChange w:id="82" w:author="Chokka,Deepthi Tejaswani" w:date="2020-06-30T18:19:00Z">
              <w:tcPr>
                <w:tcW w:w="7110" w:type="dxa"/>
                <w:gridSpan w:val="3"/>
              </w:tcPr>
            </w:tcPrChange>
          </w:tcPr>
          <w:p w:rsidR="00792EBD"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Change w:id="83"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4" w:author="Chokka,Deepthi Tejaswani" w:date="2020-06-22T19:10:00Z">
              <w:r>
                <w:rPr>
                  <w:rFonts w:ascii="Times New Roman" w:hAnsi="Times New Roman"/>
                  <w:szCs w:val="24"/>
                </w:rPr>
                <w:t>9</w:t>
              </w:r>
            </w:ins>
          </w:p>
        </w:tc>
      </w:tr>
      <w:tr w:rsidR="00792EBD" w:rsidRPr="00655288" w:rsidTr="00DF4D9A">
        <w:trPr>
          <w:trPrChange w:id="85" w:author="Chokka,Deepthi Tejaswani" w:date="2020-06-30T18:19:00Z">
            <w:trPr>
              <w:gridBefore w:val="2"/>
            </w:trPr>
          </w:trPrChange>
        </w:trPr>
        <w:tc>
          <w:tcPr>
            <w:tcW w:w="7110" w:type="dxa"/>
            <w:tcPrChange w:id="86" w:author="Chokka,Deepthi Tejaswani" w:date="2020-06-30T18:19:00Z">
              <w:tcPr>
                <w:tcW w:w="7110" w:type="dxa"/>
                <w:gridSpan w:val="3"/>
              </w:tcPr>
            </w:tcPrChange>
          </w:tcPr>
          <w:p w:rsidR="00792EBD"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Change w:id="87"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8" w:author="Chokka,Deepthi Tejaswani" w:date="2020-06-22T19:10:00Z">
              <w:r>
                <w:rPr>
                  <w:rFonts w:ascii="Times New Roman" w:hAnsi="Times New Roman"/>
                  <w:szCs w:val="24"/>
                </w:rPr>
                <w:t>9</w:t>
              </w:r>
            </w:ins>
          </w:p>
        </w:tc>
      </w:tr>
      <w:tr w:rsidR="00024FB6" w:rsidRPr="00655288" w:rsidTr="00DF4D9A">
        <w:trPr>
          <w:trPrChange w:id="89" w:author="Chokka,Deepthi Tejaswani" w:date="2020-06-30T18:19:00Z">
            <w:trPr>
              <w:gridBefore w:val="2"/>
            </w:trPr>
          </w:trPrChange>
        </w:trPr>
        <w:tc>
          <w:tcPr>
            <w:tcW w:w="7110" w:type="dxa"/>
            <w:tcPrChange w:id="90"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Change w:id="91" w:author="Chokka,Deepthi Tejaswani" w:date="2020-06-30T18:19:00Z">
              <w:tcPr>
                <w:tcW w:w="2335" w:type="dxa"/>
                <w:gridSpan w:val="3"/>
              </w:tcPr>
            </w:tcPrChange>
          </w:tcPr>
          <w:p w:rsidR="00024FB6" w:rsidRPr="00655288" w:rsidRDefault="00B62A61" w:rsidP="00655288">
            <w:pPr>
              <w:spacing w:after="160" w:line="259" w:lineRule="auto"/>
              <w:jc w:val="center"/>
              <w:rPr>
                <w:rFonts w:ascii="Times New Roman" w:hAnsi="Times New Roman"/>
                <w:szCs w:val="24"/>
              </w:rPr>
            </w:pPr>
            <w:ins w:id="92" w:author="Chokka,Deepthi Tejaswani" w:date="2020-06-22T19:10:00Z">
              <w:r>
                <w:rPr>
                  <w:rFonts w:ascii="Times New Roman" w:hAnsi="Times New Roman"/>
                  <w:szCs w:val="24"/>
                </w:rPr>
                <w:t>9</w:t>
              </w:r>
            </w:ins>
          </w:p>
        </w:tc>
      </w:tr>
      <w:tr w:rsidR="00024FB6" w:rsidRPr="00655288" w:rsidTr="00DF4D9A">
        <w:trPr>
          <w:trPrChange w:id="93" w:author="Chokka,Deepthi Tejaswani" w:date="2020-06-30T18:19:00Z">
            <w:trPr>
              <w:gridBefore w:val="2"/>
            </w:trPr>
          </w:trPrChange>
        </w:trPr>
        <w:tc>
          <w:tcPr>
            <w:tcW w:w="7110" w:type="dxa"/>
            <w:tcPrChange w:id="94"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Change w:id="95"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96" w:author="Chokka,Deepthi Tejaswani" w:date="2020-06-22T19:10:00Z">
              <w:r>
                <w:rPr>
                  <w:rFonts w:ascii="Times New Roman" w:hAnsi="Times New Roman"/>
                  <w:szCs w:val="24"/>
                </w:rPr>
                <w:t>10</w:t>
              </w:r>
            </w:ins>
          </w:p>
        </w:tc>
      </w:tr>
      <w:tr w:rsidR="00024FB6" w:rsidRPr="00655288" w:rsidTr="00DF4D9A">
        <w:trPr>
          <w:trPrChange w:id="97" w:author="Chokka,Deepthi Tejaswani" w:date="2020-06-30T18:19:00Z">
            <w:trPr>
              <w:gridBefore w:val="2"/>
            </w:trPr>
          </w:trPrChange>
        </w:trPr>
        <w:tc>
          <w:tcPr>
            <w:tcW w:w="7110" w:type="dxa"/>
            <w:tcPrChange w:id="98" w:author="Chokka,Deepthi Tejaswani" w:date="2020-06-30T18:19:00Z">
              <w:tcPr>
                <w:tcW w:w="7110" w:type="dxa"/>
                <w:gridSpan w:val="3"/>
              </w:tcPr>
            </w:tcPrChange>
          </w:tcPr>
          <w:p w:rsidR="00024FB6" w:rsidRPr="00655288" w:rsidRDefault="00024FB6" w:rsidP="00024FB6">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Change w:id="99"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00" w:author="Chokka,Deepthi Tejaswani" w:date="2020-06-22T19:11:00Z">
              <w:r>
                <w:rPr>
                  <w:rFonts w:ascii="Times New Roman" w:hAnsi="Times New Roman"/>
                  <w:szCs w:val="24"/>
                </w:rPr>
                <w:t>10</w:t>
              </w:r>
            </w:ins>
          </w:p>
        </w:tc>
      </w:tr>
      <w:tr w:rsidR="00024FB6" w:rsidRPr="00655288" w:rsidTr="00DF4D9A">
        <w:trPr>
          <w:trPrChange w:id="101" w:author="Chokka,Deepthi Tejaswani" w:date="2020-06-30T18:19:00Z">
            <w:trPr>
              <w:gridBefore w:val="2"/>
            </w:trPr>
          </w:trPrChange>
        </w:trPr>
        <w:tc>
          <w:tcPr>
            <w:tcW w:w="7110" w:type="dxa"/>
            <w:tcPrChange w:id="102"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lastRenderedPageBreak/>
              <w:t>Use Cases</w:t>
            </w:r>
          </w:p>
        </w:tc>
        <w:tc>
          <w:tcPr>
            <w:tcW w:w="2335" w:type="dxa"/>
            <w:tcPrChange w:id="103"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04" w:author="Chokka,Deepthi Tejaswani" w:date="2020-06-22T19:11:00Z">
              <w:r>
                <w:rPr>
                  <w:rFonts w:ascii="Times New Roman" w:hAnsi="Times New Roman"/>
                  <w:szCs w:val="24"/>
                </w:rPr>
                <w:t>13</w:t>
              </w:r>
            </w:ins>
          </w:p>
        </w:tc>
      </w:tr>
      <w:tr w:rsidR="00024FB6" w:rsidRPr="00655288" w:rsidTr="00DF4D9A">
        <w:trPr>
          <w:trPrChange w:id="105" w:author="Chokka,Deepthi Tejaswani" w:date="2020-06-30T18:19:00Z">
            <w:trPr>
              <w:gridBefore w:val="2"/>
            </w:trPr>
          </w:trPrChange>
        </w:trPr>
        <w:tc>
          <w:tcPr>
            <w:tcW w:w="7110" w:type="dxa"/>
            <w:tcPrChange w:id="106"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Change w:id="107"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08" w:author="Chokka,Deepthi Tejaswani" w:date="2020-06-30T18:19:00Z">
            <w:trPr>
              <w:gridBefore w:val="2"/>
            </w:trPr>
          </w:trPrChange>
        </w:trPr>
        <w:tc>
          <w:tcPr>
            <w:tcW w:w="7110" w:type="dxa"/>
            <w:tcPrChange w:id="109"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Change w:id="110"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r>
              <w:rPr>
                <w:rFonts w:ascii="Times New Roman" w:hAnsi="Times New Roman"/>
                <w:szCs w:val="24"/>
              </w:rPr>
              <w:t>14</w:t>
            </w:r>
          </w:p>
        </w:tc>
      </w:tr>
      <w:tr w:rsidR="00024FB6" w:rsidRPr="00655288" w:rsidTr="00DF4D9A">
        <w:trPr>
          <w:trPrChange w:id="111" w:author="Chokka,Deepthi Tejaswani" w:date="2020-06-30T18:19:00Z">
            <w:trPr>
              <w:gridBefore w:val="2"/>
            </w:trPr>
          </w:trPrChange>
        </w:trPr>
        <w:tc>
          <w:tcPr>
            <w:tcW w:w="7110" w:type="dxa"/>
            <w:tcPrChange w:id="112"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Change w:id="113"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14" w:author="Chokka,Deepthi Tejaswani" w:date="2020-06-22T19:12:00Z">
              <w:r>
                <w:rPr>
                  <w:rFonts w:ascii="Times New Roman" w:hAnsi="Times New Roman"/>
                  <w:szCs w:val="24"/>
                </w:rPr>
                <w:t>14</w:t>
              </w:r>
            </w:ins>
          </w:p>
        </w:tc>
      </w:tr>
      <w:tr w:rsidR="00024FB6" w:rsidRPr="00655288" w:rsidTr="00DF4D9A">
        <w:trPr>
          <w:trPrChange w:id="115" w:author="Chokka,Deepthi Tejaswani" w:date="2020-06-30T18:19:00Z">
            <w:trPr>
              <w:gridBefore w:val="2"/>
            </w:trPr>
          </w:trPrChange>
        </w:trPr>
        <w:tc>
          <w:tcPr>
            <w:tcW w:w="7110" w:type="dxa"/>
            <w:tcPrChange w:id="116"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Change w:id="117"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18" w:author="Chokka,Deepthi Tejaswani" w:date="2020-06-22T19:12:00Z">
              <w:r>
                <w:rPr>
                  <w:rFonts w:ascii="Times New Roman" w:hAnsi="Times New Roman"/>
                  <w:szCs w:val="24"/>
                </w:rPr>
                <w:t>14</w:t>
              </w:r>
            </w:ins>
          </w:p>
        </w:tc>
      </w:tr>
      <w:tr w:rsidR="00024FB6" w:rsidRPr="00655288" w:rsidTr="00DF4D9A">
        <w:trPr>
          <w:trPrChange w:id="119" w:author="Chokka,Deepthi Tejaswani" w:date="2020-06-30T18:19:00Z">
            <w:trPr>
              <w:gridBefore w:val="2"/>
            </w:trPr>
          </w:trPrChange>
        </w:trPr>
        <w:tc>
          <w:tcPr>
            <w:tcW w:w="7110" w:type="dxa"/>
            <w:tcPrChange w:id="120"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Change w:id="121"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22" w:author="Chokka,Deepthi Tejaswani" w:date="2020-06-22T19:12:00Z">
              <w:r>
                <w:rPr>
                  <w:rFonts w:ascii="Times New Roman" w:hAnsi="Times New Roman"/>
                  <w:szCs w:val="24"/>
                </w:rPr>
                <w:t>14</w:t>
              </w:r>
            </w:ins>
          </w:p>
        </w:tc>
      </w:tr>
      <w:tr w:rsidR="00024FB6" w:rsidRPr="00655288" w:rsidTr="00DF4D9A">
        <w:trPr>
          <w:trPrChange w:id="123" w:author="Chokka,Deepthi Tejaswani" w:date="2020-06-30T18:19:00Z">
            <w:trPr>
              <w:gridBefore w:val="2"/>
            </w:trPr>
          </w:trPrChange>
        </w:trPr>
        <w:tc>
          <w:tcPr>
            <w:tcW w:w="7110" w:type="dxa"/>
            <w:tcPrChange w:id="124"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 Requirements</w:t>
            </w:r>
            <w:r w:rsidRPr="00655288">
              <w:rPr>
                <w:rFonts w:ascii="Times New Roman" w:hAnsi="Times New Roman"/>
                <w:szCs w:val="24"/>
              </w:rPr>
              <w:tab/>
            </w:r>
          </w:p>
        </w:tc>
        <w:tc>
          <w:tcPr>
            <w:tcW w:w="2335" w:type="dxa"/>
            <w:tcPrChange w:id="125"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26" w:author="Chokka,Deepthi Tejaswani" w:date="2020-06-22T19:12:00Z">
              <w:r>
                <w:rPr>
                  <w:rFonts w:ascii="Times New Roman" w:hAnsi="Times New Roman"/>
                  <w:szCs w:val="24"/>
                </w:rPr>
                <w:t>14</w:t>
              </w:r>
            </w:ins>
          </w:p>
        </w:tc>
      </w:tr>
      <w:tr w:rsidR="00024FB6" w:rsidRPr="00655288" w:rsidTr="00DF4D9A">
        <w:trPr>
          <w:trPrChange w:id="127" w:author="Chokka,Deepthi Tejaswani" w:date="2020-06-30T18:19:00Z">
            <w:trPr>
              <w:gridBefore w:val="2"/>
            </w:trPr>
          </w:trPrChange>
        </w:trPr>
        <w:tc>
          <w:tcPr>
            <w:tcW w:w="7110" w:type="dxa"/>
            <w:tcPrChange w:id="128"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Change w:id="129"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30" w:author="Chokka,Deepthi Tejaswani" w:date="2020-06-22T19:12:00Z">
              <w:r>
                <w:rPr>
                  <w:rFonts w:ascii="Times New Roman" w:hAnsi="Times New Roman"/>
                  <w:szCs w:val="24"/>
                </w:rPr>
                <w:t>14</w:t>
              </w:r>
            </w:ins>
          </w:p>
        </w:tc>
      </w:tr>
      <w:tr w:rsidR="00024FB6" w:rsidRPr="00655288" w:rsidTr="00DF4D9A">
        <w:trPr>
          <w:trPrChange w:id="131" w:author="Chokka,Deepthi Tejaswani" w:date="2020-06-30T18:19:00Z">
            <w:trPr>
              <w:gridBefore w:val="2"/>
            </w:trPr>
          </w:trPrChange>
        </w:trPr>
        <w:tc>
          <w:tcPr>
            <w:tcW w:w="7110" w:type="dxa"/>
            <w:tcPrChange w:id="132" w:author="Chokka,Deepthi Tejaswani" w:date="2020-06-30T18:19:00Z">
              <w:tcPr>
                <w:tcW w:w="7110" w:type="dxa"/>
                <w:gridSpan w:val="3"/>
              </w:tcPr>
            </w:tcPrChange>
          </w:tcPr>
          <w:p w:rsidR="00024FB6" w:rsidRPr="00655288" w:rsidRDefault="00024FB6" w:rsidP="00024FB6">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Change w:id="133"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34" w:author="Chokka,Deepthi Tejaswani" w:date="2020-06-22T19:12:00Z">
              <w:r>
                <w:rPr>
                  <w:rFonts w:ascii="Times New Roman" w:hAnsi="Times New Roman"/>
                  <w:szCs w:val="24"/>
                </w:rPr>
                <w:t>14</w:t>
              </w:r>
            </w:ins>
          </w:p>
        </w:tc>
      </w:tr>
      <w:tr w:rsidR="00024FB6" w:rsidRPr="00655288" w:rsidTr="00DF4D9A">
        <w:trPr>
          <w:trPrChange w:id="135" w:author="Chokka,Deepthi Tejaswani" w:date="2020-06-30T18:19:00Z">
            <w:trPr>
              <w:gridBefore w:val="2"/>
            </w:trPr>
          </w:trPrChange>
        </w:trPr>
        <w:tc>
          <w:tcPr>
            <w:tcW w:w="7110" w:type="dxa"/>
            <w:tcPrChange w:id="136"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Change w:id="137"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38" w:author="Chokka,Deepthi Tejaswani" w:date="2020-06-30T18:19:00Z">
            <w:trPr>
              <w:gridBefore w:val="2"/>
            </w:trPr>
          </w:trPrChange>
        </w:trPr>
        <w:tc>
          <w:tcPr>
            <w:tcW w:w="7110" w:type="dxa"/>
            <w:tcPrChange w:id="139"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Change w:id="140"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41" w:author="Chokka,Deepthi Tejaswani" w:date="2020-06-30T18:19:00Z">
            <w:trPr>
              <w:gridBefore w:val="2"/>
            </w:trPr>
          </w:trPrChange>
        </w:trPr>
        <w:tc>
          <w:tcPr>
            <w:tcW w:w="7110" w:type="dxa"/>
            <w:tcPrChange w:id="142"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Change w:id="143"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44" w:author="Chokka,Deepthi Tejaswani" w:date="2020-06-30T18:19:00Z">
            <w:trPr>
              <w:gridBefore w:val="2"/>
            </w:trPr>
          </w:trPrChange>
        </w:trPr>
        <w:tc>
          <w:tcPr>
            <w:tcW w:w="7110" w:type="dxa"/>
            <w:tcPrChange w:id="145"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Change w:id="146"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47" w:author="Chokka,Deepthi Tejaswani" w:date="2020-06-30T18:19:00Z">
            <w:trPr>
              <w:gridBefore w:val="2"/>
            </w:trPr>
          </w:trPrChange>
        </w:trPr>
        <w:tc>
          <w:tcPr>
            <w:tcW w:w="7110" w:type="dxa"/>
            <w:tcPrChange w:id="148" w:author="Chokka,Deepthi Tejaswani" w:date="2020-06-30T18:19:00Z">
              <w:tcPr>
                <w:tcW w:w="7110" w:type="dxa"/>
                <w:gridSpan w:val="3"/>
              </w:tcPr>
            </w:tcPrChange>
          </w:tcPr>
          <w:p w:rsidR="00E13A57" w:rsidRPr="00655288" w:rsidRDefault="00E13A57" w:rsidP="00E13A57">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Change w:id="149"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50" w:author="Chokka,Deepthi Tejaswani" w:date="2020-06-30T18:19:00Z">
            <w:trPr>
              <w:gridBefore w:val="2"/>
            </w:trPr>
          </w:trPrChange>
        </w:trPr>
        <w:tc>
          <w:tcPr>
            <w:tcW w:w="7110" w:type="dxa"/>
            <w:tcPrChange w:id="151" w:author="Chokka,Deepthi Tejaswani" w:date="2020-06-30T18:19:00Z">
              <w:tcPr>
                <w:tcW w:w="7110" w:type="dxa"/>
                <w:gridSpan w:val="3"/>
              </w:tcPr>
            </w:tcPrChange>
          </w:tcPr>
          <w:p w:rsidR="00024FB6" w:rsidRPr="00655288" w:rsidRDefault="00E13A57" w:rsidP="00E13A57">
            <w:pPr>
              <w:rPr>
                <w:rFonts w:ascii="Times New Roman" w:hAnsi="Times New Roman"/>
                <w:szCs w:val="24"/>
              </w:rPr>
            </w:pPr>
            <w:r w:rsidRPr="00655288">
              <w:rPr>
                <w:rFonts w:ascii="Times New Roman" w:hAnsi="Times New Roman"/>
                <w:szCs w:val="24"/>
              </w:rPr>
              <w:t xml:space="preserve">      3.11. Use Case Diagrams  </w:t>
            </w:r>
          </w:p>
        </w:tc>
        <w:tc>
          <w:tcPr>
            <w:tcW w:w="2335" w:type="dxa"/>
            <w:tcPrChange w:id="152"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53" w:author="Chokka,Deepthi Tejaswani" w:date="2020-06-30T18:19:00Z">
            <w:trPr>
              <w:gridBefore w:val="2"/>
            </w:trPr>
          </w:trPrChange>
        </w:trPr>
        <w:tc>
          <w:tcPr>
            <w:tcW w:w="7110" w:type="dxa"/>
            <w:tcPrChange w:id="154" w:author="Chokka,Deepthi Tejaswani" w:date="2020-06-30T18:19:00Z">
              <w:tcPr>
                <w:tcW w:w="7110" w:type="dxa"/>
                <w:gridSpan w:val="3"/>
              </w:tcPr>
            </w:tcPrChange>
          </w:tcPr>
          <w:p w:rsidR="00024FB6" w:rsidRPr="00655288" w:rsidRDefault="00E13A57" w:rsidP="00E13A57">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Change w:id="155"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56" w:author="Chokka,Deepthi Tejaswani" w:date="2020-06-22T19:12:00Z">
              <w:r>
                <w:rPr>
                  <w:rFonts w:ascii="Times New Roman" w:hAnsi="Times New Roman"/>
                  <w:szCs w:val="24"/>
                </w:rPr>
                <w:t>15</w:t>
              </w:r>
            </w:ins>
          </w:p>
        </w:tc>
      </w:tr>
      <w:tr w:rsidR="00024FB6" w:rsidRPr="00655288" w:rsidTr="00DF4D9A">
        <w:trPr>
          <w:trPrChange w:id="157" w:author="Chokka,Deepthi Tejaswani" w:date="2020-06-30T18:19:00Z">
            <w:trPr>
              <w:gridBefore w:val="2"/>
            </w:trPr>
          </w:trPrChange>
        </w:trPr>
        <w:tc>
          <w:tcPr>
            <w:tcW w:w="7110" w:type="dxa"/>
            <w:tcPrChange w:id="158" w:author="Chokka,Deepthi Tejaswani" w:date="2020-06-30T18:19:00Z">
              <w:tcPr>
                <w:tcW w:w="7110" w:type="dxa"/>
                <w:gridSpan w:val="3"/>
              </w:tcPr>
            </w:tcPrChange>
          </w:tcPr>
          <w:p w:rsidR="00024FB6"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Change w:id="159" w:author="Chokka,Deepthi Tejaswani" w:date="2020-06-30T18:19:00Z">
              <w:tcPr>
                <w:tcW w:w="2335" w:type="dxa"/>
                <w:gridSpan w:val="3"/>
              </w:tcPr>
            </w:tcPrChange>
          </w:tcPr>
          <w:p w:rsidR="00024FB6" w:rsidRPr="00655288" w:rsidRDefault="00BE76CC" w:rsidP="00655288">
            <w:pPr>
              <w:spacing w:after="160" w:line="259" w:lineRule="auto"/>
              <w:jc w:val="center"/>
              <w:rPr>
                <w:rFonts w:ascii="Times New Roman" w:hAnsi="Times New Roman"/>
                <w:szCs w:val="24"/>
              </w:rPr>
            </w:pPr>
            <w:ins w:id="160" w:author="Chokka,Deepthi Tejaswani" w:date="2020-06-22T19:12:00Z">
              <w:r>
                <w:rPr>
                  <w:rFonts w:ascii="Times New Roman" w:hAnsi="Times New Roman"/>
                  <w:szCs w:val="24"/>
                </w:rPr>
                <w:t>15</w:t>
              </w:r>
            </w:ins>
          </w:p>
        </w:tc>
      </w:tr>
      <w:tr w:rsidR="00792EBD" w:rsidRPr="00655288" w:rsidTr="00DF4D9A">
        <w:trPr>
          <w:trPrChange w:id="161" w:author="Chokka,Deepthi Tejaswani" w:date="2020-06-30T18:19:00Z">
            <w:trPr>
              <w:gridBefore w:val="2"/>
            </w:trPr>
          </w:trPrChange>
        </w:trPr>
        <w:tc>
          <w:tcPr>
            <w:tcW w:w="7110" w:type="dxa"/>
            <w:tcPrChange w:id="162" w:author="Chokka,Deepthi Tejaswani" w:date="2020-06-30T18:19:00Z">
              <w:tcPr>
                <w:tcW w:w="7110" w:type="dxa"/>
                <w:gridSpan w:val="3"/>
              </w:tcPr>
            </w:tcPrChange>
          </w:tcPr>
          <w:p w:rsidR="00792EBD"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Change w:id="163" w:author="Chokka,Deepthi Tejaswani" w:date="2020-06-30T18:19:00Z">
              <w:tcPr>
                <w:tcW w:w="2335" w:type="dxa"/>
                <w:gridSpan w:val="3"/>
              </w:tcPr>
            </w:tcPrChange>
          </w:tcPr>
          <w:p w:rsidR="00792EBD" w:rsidRPr="00655288" w:rsidRDefault="00BE76CC" w:rsidP="00655288">
            <w:pPr>
              <w:spacing w:after="160" w:line="259" w:lineRule="auto"/>
              <w:jc w:val="center"/>
              <w:rPr>
                <w:rFonts w:ascii="Times New Roman" w:hAnsi="Times New Roman"/>
                <w:szCs w:val="24"/>
              </w:rPr>
            </w:pPr>
            <w:ins w:id="164" w:author="Chokka,Deepthi Tejaswani" w:date="2020-06-22T19:12:00Z">
              <w:r>
                <w:rPr>
                  <w:rFonts w:ascii="Times New Roman" w:hAnsi="Times New Roman"/>
                  <w:szCs w:val="24"/>
                </w:rPr>
                <w:t>16</w:t>
              </w:r>
            </w:ins>
          </w:p>
        </w:tc>
      </w:tr>
      <w:tr w:rsidR="00E13A57" w:rsidRPr="00655288" w:rsidTr="00DF4D9A">
        <w:trPr>
          <w:trPrChange w:id="165" w:author="Chokka,Deepthi Tejaswani" w:date="2020-06-30T18:19:00Z">
            <w:trPr>
              <w:gridBefore w:val="2"/>
            </w:trPr>
          </w:trPrChange>
        </w:trPr>
        <w:tc>
          <w:tcPr>
            <w:tcW w:w="7110" w:type="dxa"/>
            <w:tcPrChange w:id="166" w:author="Chokka,Deepthi Tejaswani" w:date="2020-06-30T18:19:00Z">
              <w:tcPr>
                <w:tcW w:w="7110" w:type="dxa"/>
                <w:gridSpan w:val="3"/>
              </w:tcPr>
            </w:tcPrChange>
          </w:tcPr>
          <w:p w:rsidR="00E13A57" w:rsidRPr="00655288" w:rsidRDefault="00E13A57" w:rsidP="00E13A57">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Change w:id="167"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E13A57" w:rsidRPr="00655288" w:rsidTr="00DF4D9A">
        <w:trPr>
          <w:trPrChange w:id="168" w:author="Chokka,Deepthi Tejaswani" w:date="2020-06-30T18:19:00Z">
            <w:trPr>
              <w:gridBefore w:val="2"/>
            </w:trPr>
          </w:trPrChange>
        </w:trPr>
        <w:tc>
          <w:tcPr>
            <w:tcW w:w="7110" w:type="dxa"/>
            <w:tcPrChange w:id="169" w:author="Chokka,Deepthi Tejaswani" w:date="2020-06-30T18:19:00Z">
              <w:tcPr>
                <w:tcW w:w="7110" w:type="dxa"/>
                <w:gridSpan w:val="3"/>
              </w:tcPr>
            </w:tcPrChange>
          </w:tcPr>
          <w:p w:rsidR="00E13A57"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Change w:id="170"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E13A57" w:rsidRPr="00655288" w:rsidTr="00DF4D9A">
        <w:trPr>
          <w:trPrChange w:id="171" w:author="Chokka,Deepthi Tejaswani" w:date="2020-06-30T18:19:00Z">
            <w:trPr>
              <w:gridBefore w:val="2"/>
            </w:trPr>
          </w:trPrChange>
        </w:trPr>
        <w:tc>
          <w:tcPr>
            <w:tcW w:w="7110" w:type="dxa"/>
            <w:tcPrChange w:id="172" w:author="Chokka,Deepthi Tejaswani" w:date="2020-06-30T18:19:00Z">
              <w:tcPr>
                <w:tcW w:w="7110" w:type="dxa"/>
                <w:gridSpan w:val="3"/>
              </w:tcPr>
            </w:tcPrChange>
          </w:tcPr>
          <w:p w:rsidR="00E13A57"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Change w:id="173"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D60035" w:rsidRPr="00655288" w:rsidTr="00DF4D9A">
        <w:trPr>
          <w:ins w:id="174" w:author="Chokka,Deepthi Tejaswani" w:date="2020-06-29T10:58:00Z"/>
          <w:trPrChange w:id="175" w:author="Chokka,Deepthi Tejaswani" w:date="2020-06-30T18:19:00Z">
            <w:trPr>
              <w:gridBefore w:val="1"/>
              <w:gridAfter w:val="0"/>
            </w:trPr>
          </w:trPrChange>
        </w:trPr>
        <w:tc>
          <w:tcPr>
            <w:tcW w:w="7110" w:type="dxa"/>
            <w:tcPrChange w:id="176" w:author="Chokka,Deepthi Tejaswani" w:date="2020-06-30T18:19:00Z">
              <w:tcPr>
                <w:tcW w:w="7110" w:type="dxa"/>
                <w:gridSpan w:val="3"/>
              </w:tcPr>
            </w:tcPrChange>
          </w:tcPr>
          <w:p w:rsidR="00D60035" w:rsidRPr="00D60035" w:rsidRDefault="00D60035">
            <w:pPr>
              <w:pStyle w:val="ListParagraph"/>
              <w:numPr>
                <w:ilvl w:val="0"/>
                <w:numId w:val="32"/>
              </w:numPr>
              <w:spacing w:after="160" w:line="259" w:lineRule="auto"/>
              <w:rPr>
                <w:ins w:id="177" w:author="Chokka,Deepthi Tejaswani" w:date="2020-06-29T10:58:00Z"/>
                <w:rFonts w:ascii="Times New Roman" w:hAnsi="Times New Roman"/>
                <w:szCs w:val="24"/>
                <w:rPrChange w:id="178" w:author="Chokka,Deepthi Tejaswani" w:date="2020-06-29T10:58:00Z">
                  <w:rPr>
                    <w:ins w:id="179" w:author="Chokka,Deepthi Tejaswani" w:date="2020-06-29T10:58:00Z"/>
                  </w:rPr>
                </w:rPrChange>
              </w:rPr>
              <w:pPrChange w:id="180" w:author="Chokka,Deepthi Tejaswani" w:date="2020-06-29T10:58:00Z">
                <w:pPr>
                  <w:pStyle w:val="ListParagraph"/>
                  <w:numPr>
                    <w:ilvl w:val="1"/>
                    <w:numId w:val="32"/>
                  </w:numPr>
                  <w:spacing w:after="160" w:line="259" w:lineRule="auto"/>
                  <w:ind w:left="792" w:hanging="432"/>
                </w:pPr>
              </w:pPrChange>
            </w:pPr>
            <w:ins w:id="181" w:author="Chokka,Deepthi Tejaswani" w:date="2020-06-29T10:58:00Z">
              <w:r>
                <w:rPr>
                  <w:rFonts w:ascii="Times New Roman" w:hAnsi="Times New Roman"/>
                  <w:szCs w:val="24"/>
                </w:rPr>
                <w:t>Technical Manual</w:t>
              </w:r>
            </w:ins>
          </w:p>
        </w:tc>
        <w:tc>
          <w:tcPr>
            <w:tcW w:w="2335" w:type="dxa"/>
            <w:tcPrChange w:id="182" w:author="Chokka,Deepthi Tejaswani" w:date="2020-06-30T18:19:00Z">
              <w:tcPr>
                <w:tcW w:w="2335" w:type="dxa"/>
                <w:gridSpan w:val="3"/>
              </w:tcPr>
            </w:tcPrChange>
          </w:tcPr>
          <w:p w:rsidR="00D60035" w:rsidRPr="00655288" w:rsidRDefault="00E705C3" w:rsidP="00655288">
            <w:pPr>
              <w:spacing w:after="160" w:line="259" w:lineRule="auto"/>
              <w:jc w:val="center"/>
              <w:rPr>
                <w:ins w:id="183" w:author="Chokka,Deepthi Tejaswani" w:date="2020-06-29T10:58:00Z"/>
                <w:rFonts w:ascii="Times New Roman" w:hAnsi="Times New Roman"/>
                <w:szCs w:val="24"/>
              </w:rPr>
            </w:pPr>
            <w:ins w:id="184" w:author="Chokka,Deepthi Tejaswani" w:date="2020-06-29T14:23:00Z">
              <w:r>
                <w:rPr>
                  <w:rFonts w:ascii="Times New Roman" w:hAnsi="Times New Roman"/>
                  <w:szCs w:val="24"/>
                </w:rPr>
                <w:t>18</w:t>
              </w:r>
            </w:ins>
          </w:p>
        </w:tc>
      </w:tr>
      <w:tr w:rsidR="006B4BB2" w:rsidRPr="00655288" w:rsidTr="00DF4D9A">
        <w:trPr>
          <w:ins w:id="185" w:author="Chokka,Deepthi Tejaswani" w:date="2020-06-29T11:13:00Z"/>
          <w:trPrChange w:id="186" w:author="Chokka,Deepthi Tejaswani" w:date="2020-06-30T18:19:00Z">
            <w:trPr>
              <w:gridBefore w:val="1"/>
              <w:gridAfter w:val="0"/>
            </w:trPr>
          </w:trPrChange>
        </w:trPr>
        <w:tc>
          <w:tcPr>
            <w:tcW w:w="7110" w:type="dxa"/>
            <w:tcPrChange w:id="187" w:author="Chokka,Deepthi Tejaswani" w:date="2020-06-30T18:19:00Z">
              <w:tcPr>
                <w:tcW w:w="7110" w:type="dxa"/>
                <w:gridSpan w:val="3"/>
              </w:tcPr>
            </w:tcPrChange>
          </w:tcPr>
          <w:p w:rsidR="006B4BB2" w:rsidRDefault="006B4BB2">
            <w:pPr>
              <w:pStyle w:val="ListParagraph"/>
              <w:numPr>
                <w:ilvl w:val="1"/>
                <w:numId w:val="32"/>
              </w:numPr>
              <w:spacing w:after="160" w:line="259" w:lineRule="auto"/>
              <w:rPr>
                <w:ins w:id="188" w:author="Chokka,Deepthi Tejaswani" w:date="2020-06-29T11:13:00Z"/>
                <w:rFonts w:ascii="Times New Roman" w:hAnsi="Times New Roman"/>
                <w:szCs w:val="24"/>
              </w:rPr>
              <w:pPrChange w:id="189" w:author="Chokka,Deepthi Tejaswani" w:date="2020-06-29T11:14:00Z">
                <w:pPr>
                  <w:pStyle w:val="ListParagraph"/>
                  <w:numPr>
                    <w:numId w:val="32"/>
                  </w:numPr>
                  <w:spacing w:after="160" w:line="259" w:lineRule="auto"/>
                  <w:ind w:left="360" w:hanging="360"/>
                </w:pPr>
              </w:pPrChange>
            </w:pPr>
            <w:ins w:id="190" w:author="Chokka,Deepthi Tejaswani" w:date="2020-06-29T11:13:00Z">
              <w:r>
                <w:rPr>
                  <w:rFonts w:ascii="Times New Roman" w:hAnsi="Times New Roman"/>
                  <w:szCs w:val="24"/>
                </w:rPr>
                <w:t xml:space="preserve"> </w:t>
              </w:r>
            </w:ins>
            <w:ins w:id="191" w:author="Chokka,Deepthi Tejaswani" w:date="2020-06-29T11:17:00Z">
              <w:r>
                <w:rPr>
                  <w:rFonts w:ascii="Times New Roman" w:hAnsi="Times New Roman"/>
                  <w:szCs w:val="24"/>
                </w:rPr>
                <w:t>Purpose</w:t>
              </w:r>
            </w:ins>
          </w:p>
        </w:tc>
        <w:tc>
          <w:tcPr>
            <w:tcW w:w="2335" w:type="dxa"/>
            <w:tcPrChange w:id="192" w:author="Chokka,Deepthi Tejaswani" w:date="2020-06-30T18:19:00Z">
              <w:tcPr>
                <w:tcW w:w="2335" w:type="dxa"/>
                <w:gridSpan w:val="3"/>
              </w:tcPr>
            </w:tcPrChange>
          </w:tcPr>
          <w:p w:rsidR="006B4BB2" w:rsidRPr="00655288" w:rsidRDefault="00E705C3" w:rsidP="00655288">
            <w:pPr>
              <w:spacing w:after="160" w:line="259" w:lineRule="auto"/>
              <w:jc w:val="center"/>
              <w:rPr>
                <w:ins w:id="193" w:author="Chokka,Deepthi Tejaswani" w:date="2020-06-29T11:13:00Z"/>
                <w:rFonts w:ascii="Times New Roman" w:hAnsi="Times New Roman"/>
                <w:szCs w:val="24"/>
              </w:rPr>
            </w:pPr>
            <w:ins w:id="194" w:author="Chokka,Deepthi Tejaswani" w:date="2020-06-29T14:23:00Z">
              <w:r>
                <w:rPr>
                  <w:rFonts w:ascii="Times New Roman" w:hAnsi="Times New Roman"/>
                  <w:szCs w:val="24"/>
                </w:rPr>
                <w:t>18</w:t>
              </w:r>
            </w:ins>
          </w:p>
        </w:tc>
      </w:tr>
      <w:tr w:rsidR="006B4BB2" w:rsidRPr="00655288" w:rsidTr="00DF4D9A">
        <w:trPr>
          <w:ins w:id="195" w:author="Chokka,Deepthi Tejaswani" w:date="2020-06-29T11:13:00Z"/>
          <w:trPrChange w:id="196" w:author="Chokka,Deepthi Tejaswani" w:date="2020-06-30T18:19:00Z">
            <w:trPr>
              <w:gridBefore w:val="1"/>
              <w:gridAfter w:val="0"/>
            </w:trPr>
          </w:trPrChange>
        </w:trPr>
        <w:tc>
          <w:tcPr>
            <w:tcW w:w="7110" w:type="dxa"/>
            <w:tcPrChange w:id="197"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198" w:author="Chokka,Deepthi Tejaswani" w:date="2020-06-29T11:13:00Z"/>
                <w:rFonts w:ascii="Times New Roman" w:hAnsi="Times New Roman"/>
                <w:szCs w:val="24"/>
              </w:rPr>
              <w:pPrChange w:id="199" w:author="Chokka,Deepthi Tejaswani" w:date="2020-06-29T11:14:00Z">
                <w:pPr>
                  <w:pStyle w:val="ListParagraph"/>
                  <w:numPr>
                    <w:numId w:val="32"/>
                  </w:numPr>
                  <w:spacing w:after="160" w:line="259" w:lineRule="auto"/>
                  <w:ind w:left="360" w:hanging="360"/>
                </w:pPr>
              </w:pPrChange>
            </w:pPr>
            <w:ins w:id="200" w:author="Chokka,Deepthi Tejaswani" w:date="2020-06-29T12:09:00Z">
              <w:r>
                <w:rPr>
                  <w:rFonts w:ascii="Times New Roman" w:hAnsi="Times New Roman"/>
                  <w:szCs w:val="24"/>
                </w:rPr>
                <w:t xml:space="preserve"> Scope</w:t>
              </w:r>
            </w:ins>
          </w:p>
        </w:tc>
        <w:tc>
          <w:tcPr>
            <w:tcW w:w="2335" w:type="dxa"/>
            <w:tcPrChange w:id="201" w:author="Chokka,Deepthi Tejaswani" w:date="2020-06-30T18:19:00Z">
              <w:tcPr>
                <w:tcW w:w="2335" w:type="dxa"/>
                <w:gridSpan w:val="3"/>
              </w:tcPr>
            </w:tcPrChange>
          </w:tcPr>
          <w:p w:rsidR="006B4BB2" w:rsidRPr="00655288" w:rsidRDefault="00E705C3" w:rsidP="00655288">
            <w:pPr>
              <w:spacing w:after="160" w:line="259" w:lineRule="auto"/>
              <w:jc w:val="center"/>
              <w:rPr>
                <w:ins w:id="202" w:author="Chokka,Deepthi Tejaswani" w:date="2020-06-29T11:13:00Z"/>
                <w:rFonts w:ascii="Times New Roman" w:hAnsi="Times New Roman"/>
                <w:szCs w:val="24"/>
              </w:rPr>
            </w:pPr>
            <w:ins w:id="203" w:author="Chokka,Deepthi Tejaswani" w:date="2020-06-29T14:23:00Z">
              <w:r>
                <w:rPr>
                  <w:rFonts w:ascii="Times New Roman" w:hAnsi="Times New Roman"/>
                  <w:szCs w:val="24"/>
                </w:rPr>
                <w:t>18</w:t>
              </w:r>
            </w:ins>
          </w:p>
        </w:tc>
      </w:tr>
      <w:tr w:rsidR="006B4BB2" w:rsidRPr="00655288" w:rsidTr="00DF4D9A">
        <w:trPr>
          <w:ins w:id="204" w:author="Chokka,Deepthi Tejaswani" w:date="2020-06-29T11:13:00Z"/>
          <w:trPrChange w:id="205" w:author="Chokka,Deepthi Tejaswani" w:date="2020-06-30T18:19:00Z">
            <w:trPr>
              <w:gridBefore w:val="1"/>
              <w:gridAfter w:val="0"/>
            </w:trPr>
          </w:trPrChange>
        </w:trPr>
        <w:tc>
          <w:tcPr>
            <w:tcW w:w="7110" w:type="dxa"/>
            <w:tcPrChange w:id="206"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207" w:author="Chokka,Deepthi Tejaswani" w:date="2020-06-29T11:13:00Z"/>
                <w:rFonts w:ascii="Times New Roman" w:hAnsi="Times New Roman"/>
                <w:szCs w:val="24"/>
              </w:rPr>
              <w:pPrChange w:id="208" w:author="Chokka,Deepthi Tejaswani" w:date="2020-06-29T11:14:00Z">
                <w:pPr>
                  <w:pStyle w:val="ListParagraph"/>
                  <w:numPr>
                    <w:numId w:val="32"/>
                  </w:numPr>
                  <w:spacing w:after="160" w:line="259" w:lineRule="auto"/>
                  <w:ind w:left="360" w:hanging="360"/>
                </w:pPr>
              </w:pPrChange>
            </w:pPr>
            <w:ins w:id="209" w:author="Chokka,Deepthi Tejaswani" w:date="2020-06-29T12:10:00Z">
              <w:r>
                <w:rPr>
                  <w:rFonts w:ascii="Times New Roman" w:hAnsi="Times New Roman"/>
                  <w:szCs w:val="24"/>
                </w:rPr>
                <w:t xml:space="preserve"> </w:t>
              </w:r>
            </w:ins>
            <w:ins w:id="210" w:author="Chokka,Deepthi Tejaswani" w:date="2020-06-29T12:09:00Z">
              <w:r>
                <w:rPr>
                  <w:rFonts w:ascii="Times New Roman" w:hAnsi="Times New Roman"/>
                  <w:szCs w:val="24"/>
                </w:rPr>
                <w:t>GUI of the Project</w:t>
              </w:r>
            </w:ins>
          </w:p>
        </w:tc>
        <w:tc>
          <w:tcPr>
            <w:tcW w:w="2335" w:type="dxa"/>
            <w:tcPrChange w:id="211" w:author="Chokka,Deepthi Tejaswani" w:date="2020-06-30T18:19:00Z">
              <w:tcPr>
                <w:tcW w:w="2335" w:type="dxa"/>
                <w:gridSpan w:val="3"/>
              </w:tcPr>
            </w:tcPrChange>
          </w:tcPr>
          <w:p w:rsidR="006B4BB2" w:rsidRPr="00655288" w:rsidRDefault="00E705C3" w:rsidP="00655288">
            <w:pPr>
              <w:spacing w:after="160" w:line="259" w:lineRule="auto"/>
              <w:jc w:val="center"/>
              <w:rPr>
                <w:ins w:id="212" w:author="Chokka,Deepthi Tejaswani" w:date="2020-06-29T11:13:00Z"/>
                <w:rFonts w:ascii="Times New Roman" w:hAnsi="Times New Roman"/>
                <w:szCs w:val="24"/>
              </w:rPr>
            </w:pPr>
            <w:ins w:id="213" w:author="Chokka,Deepthi Tejaswani" w:date="2020-06-29T14:23:00Z">
              <w:r>
                <w:rPr>
                  <w:rFonts w:ascii="Times New Roman" w:hAnsi="Times New Roman"/>
                  <w:szCs w:val="24"/>
                </w:rPr>
                <w:t>18</w:t>
              </w:r>
            </w:ins>
          </w:p>
        </w:tc>
      </w:tr>
      <w:tr w:rsidR="00E705C3" w:rsidRPr="00655288" w:rsidTr="00DF4D9A">
        <w:trPr>
          <w:ins w:id="214" w:author="Chokka,Deepthi Tejaswani" w:date="2020-06-29T14:22:00Z"/>
          <w:trPrChange w:id="215" w:author="Chokka,Deepthi Tejaswani" w:date="2020-06-30T18:19:00Z">
            <w:trPr>
              <w:gridBefore w:val="1"/>
              <w:gridAfter w:val="0"/>
            </w:trPr>
          </w:trPrChange>
        </w:trPr>
        <w:tc>
          <w:tcPr>
            <w:tcW w:w="7110" w:type="dxa"/>
            <w:tcPrChange w:id="216" w:author="Chokka,Deepthi Tejaswani" w:date="2020-06-30T18:19:00Z">
              <w:tcPr>
                <w:tcW w:w="7110" w:type="dxa"/>
                <w:gridSpan w:val="3"/>
              </w:tcPr>
            </w:tcPrChange>
          </w:tcPr>
          <w:p w:rsidR="00E705C3" w:rsidRPr="00E705C3" w:rsidRDefault="00E705C3">
            <w:pPr>
              <w:pStyle w:val="ListParagraph"/>
              <w:numPr>
                <w:ilvl w:val="2"/>
                <w:numId w:val="32"/>
              </w:numPr>
              <w:spacing w:after="160" w:line="259" w:lineRule="auto"/>
              <w:rPr>
                <w:ins w:id="217" w:author="Chokka,Deepthi Tejaswani" w:date="2020-06-29T14:22:00Z"/>
                <w:rFonts w:ascii="Times New Roman" w:hAnsi="Times New Roman"/>
                <w:szCs w:val="24"/>
              </w:rPr>
              <w:pPrChange w:id="218" w:author="Chokka,Deepthi Tejaswani" w:date="2020-06-29T14:22:00Z">
                <w:pPr>
                  <w:pStyle w:val="ListParagraph"/>
                  <w:numPr>
                    <w:ilvl w:val="1"/>
                    <w:numId w:val="32"/>
                  </w:numPr>
                  <w:spacing w:after="160" w:line="259" w:lineRule="auto"/>
                  <w:ind w:left="792" w:hanging="432"/>
                </w:pPr>
              </w:pPrChange>
            </w:pPr>
            <w:ins w:id="219" w:author="Chokka,Deepthi Tejaswani" w:date="2020-06-29T14:24:00Z">
              <w:r>
                <w:rPr>
                  <w:rFonts w:ascii="Times New Roman" w:hAnsi="Times New Roman"/>
                </w:rPr>
                <w:t xml:space="preserve"> </w:t>
              </w:r>
              <w:r w:rsidRPr="00E705C3">
                <w:rPr>
                  <w:rFonts w:ascii="Times New Roman" w:hAnsi="Times New Roman"/>
                  <w:rPrChange w:id="220" w:author="Chokka,Deepthi Tejaswani" w:date="2020-06-29T14:24:00Z">
                    <w:rPr>
                      <w:rFonts w:ascii="Times New Roman" w:hAnsi="Times New Roman"/>
                      <w:b/>
                    </w:rPr>
                  </w:rPrChange>
                </w:rPr>
                <w:t>Customer’s flow</w:t>
              </w:r>
            </w:ins>
          </w:p>
        </w:tc>
        <w:tc>
          <w:tcPr>
            <w:tcW w:w="2335" w:type="dxa"/>
            <w:tcPrChange w:id="221" w:author="Chokka,Deepthi Tejaswani" w:date="2020-06-30T18:19:00Z">
              <w:tcPr>
                <w:tcW w:w="2335" w:type="dxa"/>
                <w:gridSpan w:val="3"/>
              </w:tcPr>
            </w:tcPrChange>
          </w:tcPr>
          <w:p w:rsidR="00E705C3" w:rsidRPr="00655288" w:rsidRDefault="00E705C3" w:rsidP="00655288">
            <w:pPr>
              <w:spacing w:after="160" w:line="259" w:lineRule="auto"/>
              <w:jc w:val="center"/>
              <w:rPr>
                <w:ins w:id="222" w:author="Chokka,Deepthi Tejaswani" w:date="2020-06-29T14:22:00Z"/>
                <w:rFonts w:ascii="Times New Roman" w:hAnsi="Times New Roman"/>
                <w:szCs w:val="24"/>
              </w:rPr>
            </w:pPr>
            <w:ins w:id="223" w:author="Chokka,Deepthi Tejaswani" w:date="2020-06-29T14:23:00Z">
              <w:r>
                <w:rPr>
                  <w:rFonts w:ascii="Times New Roman" w:hAnsi="Times New Roman"/>
                  <w:szCs w:val="24"/>
                </w:rPr>
                <w:t>19</w:t>
              </w:r>
            </w:ins>
          </w:p>
        </w:tc>
      </w:tr>
      <w:tr w:rsidR="00E705C3" w:rsidRPr="00655288" w:rsidTr="00DF4D9A">
        <w:trPr>
          <w:ins w:id="224" w:author="Chokka,Deepthi Tejaswani" w:date="2020-06-29T14:22:00Z"/>
          <w:trPrChange w:id="225" w:author="Chokka,Deepthi Tejaswani" w:date="2020-06-30T18:19:00Z">
            <w:trPr>
              <w:gridBefore w:val="1"/>
              <w:gridAfter w:val="0"/>
            </w:trPr>
          </w:trPrChange>
        </w:trPr>
        <w:tc>
          <w:tcPr>
            <w:tcW w:w="7110" w:type="dxa"/>
            <w:tcPrChange w:id="226" w:author="Chokka,Deepthi Tejaswani" w:date="2020-06-30T18:19:00Z">
              <w:tcPr>
                <w:tcW w:w="7110" w:type="dxa"/>
                <w:gridSpan w:val="3"/>
              </w:tcPr>
            </w:tcPrChange>
          </w:tcPr>
          <w:p w:rsidR="00E705C3" w:rsidRPr="00E705C3" w:rsidRDefault="00E705C3">
            <w:pPr>
              <w:pStyle w:val="ListParagraph"/>
              <w:numPr>
                <w:ilvl w:val="2"/>
                <w:numId w:val="32"/>
              </w:numPr>
              <w:spacing w:after="160" w:line="259" w:lineRule="auto"/>
              <w:rPr>
                <w:ins w:id="227" w:author="Chokka,Deepthi Tejaswani" w:date="2020-06-29T14:22:00Z"/>
                <w:rFonts w:ascii="Times New Roman" w:hAnsi="Times New Roman"/>
                <w:szCs w:val="24"/>
                <w:rPrChange w:id="228" w:author="Chokka,Deepthi Tejaswani" w:date="2020-06-29T14:22:00Z">
                  <w:rPr>
                    <w:ins w:id="229" w:author="Chokka,Deepthi Tejaswani" w:date="2020-06-29T14:22:00Z"/>
                  </w:rPr>
                </w:rPrChange>
              </w:rPr>
              <w:pPrChange w:id="230" w:author="Chokka,Deepthi Tejaswani" w:date="2020-06-29T14:22:00Z">
                <w:pPr>
                  <w:pStyle w:val="ListParagraph"/>
                  <w:numPr>
                    <w:ilvl w:val="1"/>
                    <w:numId w:val="32"/>
                  </w:numPr>
                  <w:spacing w:after="160" w:line="259" w:lineRule="auto"/>
                  <w:ind w:left="792" w:hanging="432"/>
                </w:pPr>
              </w:pPrChange>
            </w:pPr>
            <w:ins w:id="231" w:author="Chokka,Deepthi Tejaswani" w:date="2020-06-29T14:24:00Z">
              <w:r>
                <w:rPr>
                  <w:rFonts w:ascii="Times New Roman" w:hAnsi="Times New Roman"/>
                  <w:szCs w:val="24"/>
                </w:rPr>
                <w:t xml:space="preserve"> Admin’s Flow</w:t>
              </w:r>
            </w:ins>
          </w:p>
        </w:tc>
        <w:tc>
          <w:tcPr>
            <w:tcW w:w="2335" w:type="dxa"/>
            <w:tcPrChange w:id="232" w:author="Chokka,Deepthi Tejaswani" w:date="2020-06-30T18:19:00Z">
              <w:tcPr>
                <w:tcW w:w="2335" w:type="dxa"/>
                <w:gridSpan w:val="3"/>
              </w:tcPr>
            </w:tcPrChange>
          </w:tcPr>
          <w:p w:rsidR="00E705C3" w:rsidRPr="00655288" w:rsidRDefault="00E705C3" w:rsidP="00655288">
            <w:pPr>
              <w:spacing w:after="160" w:line="259" w:lineRule="auto"/>
              <w:jc w:val="center"/>
              <w:rPr>
                <w:ins w:id="233" w:author="Chokka,Deepthi Tejaswani" w:date="2020-06-29T14:22:00Z"/>
                <w:rFonts w:ascii="Times New Roman" w:hAnsi="Times New Roman"/>
                <w:szCs w:val="24"/>
              </w:rPr>
            </w:pPr>
            <w:ins w:id="234" w:author="Chokka,Deepthi Tejaswani" w:date="2020-06-29T14:23:00Z">
              <w:r>
                <w:rPr>
                  <w:rFonts w:ascii="Times New Roman" w:hAnsi="Times New Roman"/>
                  <w:szCs w:val="24"/>
                </w:rPr>
                <w:t>20</w:t>
              </w:r>
            </w:ins>
          </w:p>
        </w:tc>
      </w:tr>
      <w:tr w:rsidR="006B4BB2" w:rsidRPr="00655288" w:rsidTr="00DF4D9A">
        <w:trPr>
          <w:ins w:id="235" w:author="Chokka,Deepthi Tejaswani" w:date="2020-06-29T11:13:00Z"/>
          <w:trPrChange w:id="236" w:author="Chokka,Deepthi Tejaswani" w:date="2020-06-30T18:19:00Z">
            <w:trPr>
              <w:gridBefore w:val="1"/>
              <w:gridAfter w:val="0"/>
            </w:trPr>
          </w:trPrChange>
        </w:trPr>
        <w:tc>
          <w:tcPr>
            <w:tcW w:w="7110" w:type="dxa"/>
            <w:tcPrChange w:id="237"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238" w:author="Chokka,Deepthi Tejaswani" w:date="2020-06-29T11:13:00Z"/>
                <w:rFonts w:ascii="Times New Roman" w:hAnsi="Times New Roman"/>
                <w:szCs w:val="24"/>
              </w:rPr>
              <w:pPrChange w:id="239" w:author="Chokka,Deepthi Tejaswani" w:date="2020-06-29T11:14:00Z">
                <w:pPr>
                  <w:pStyle w:val="ListParagraph"/>
                  <w:numPr>
                    <w:numId w:val="32"/>
                  </w:numPr>
                  <w:spacing w:after="160" w:line="259" w:lineRule="auto"/>
                  <w:ind w:left="360" w:hanging="360"/>
                </w:pPr>
              </w:pPrChange>
            </w:pPr>
            <w:ins w:id="240" w:author="Chokka,Deepthi Tejaswani" w:date="2020-06-29T12:09:00Z">
              <w:r>
                <w:rPr>
                  <w:rFonts w:ascii="Times New Roman" w:hAnsi="Times New Roman"/>
                  <w:szCs w:val="24"/>
                </w:rPr>
                <w:lastRenderedPageBreak/>
                <w:t xml:space="preserve"> Back-end of the Project</w:t>
              </w:r>
            </w:ins>
          </w:p>
        </w:tc>
        <w:tc>
          <w:tcPr>
            <w:tcW w:w="2335" w:type="dxa"/>
            <w:tcPrChange w:id="241" w:author="Chokka,Deepthi Tejaswani" w:date="2020-06-30T18:19:00Z">
              <w:tcPr>
                <w:tcW w:w="2335" w:type="dxa"/>
                <w:gridSpan w:val="3"/>
              </w:tcPr>
            </w:tcPrChange>
          </w:tcPr>
          <w:p w:rsidR="006B4BB2" w:rsidRPr="00655288" w:rsidRDefault="00271117" w:rsidP="00655288">
            <w:pPr>
              <w:spacing w:after="160" w:line="259" w:lineRule="auto"/>
              <w:jc w:val="center"/>
              <w:rPr>
                <w:ins w:id="242" w:author="Chokka,Deepthi Tejaswani" w:date="2020-06-29T11:13:00Z"/>
                <w:rFonts w:ascii="Times New Roman" w:hAnsi="Times New Roman"/>
                <w:szCs w:val="24"/>
              </w:rPr>
            </w:pPr>
            <w:ins w:id="243" w:author="Chokka,Deepthi Tejaswani" w:date="2020-06-29T14:23:00Z">
              <w:r>
                <w:rPr>
                  <w:rFonts w:ascii="Times New Roman" w:hAnsi="Times New Roman"/>
                  <w:szCs w:val="24"/>
                </w:rPr>
                <w:t>22</w:t>
              </w:r>
            </w:ins>
          </w:p>
        </w:tc>
      </w:tr>
      <w:tr w:rsidR="006B4BB2" w:rsidRPr="00655288" w:rsidTr="00DF4D9A">
        <w:trPr>
          <w:ins w:id="244" w:author="Chokka,Deepthi Tejaswani" w:date="2020-06-29T11:13:00Z"/>
          <w:trPrChange w:id="245" w:author="Chokka,Deepthi Tejaswani" w:date="2020-06-30T18:19:00Z">
            <w:trPr>
              <w:gridBefore w:val="1"/>
              <w:gridAfter w:val="0"/>
            </w:trPr>
          </w:trPrChange>
        </w:trPr>
        <w:tc>
          <w:tcPr>
            <w:tcW w:w="7110" w:type="dxa"/>
            <w:tcPrChange w:id="246" w:author="Chokka,Deepthi Tejaswani" w:date="2020-06-30T18:19:00Z">
              <w:tcPr>
                <w:tcW w:w="7110" w:type="dxa"/>
                <w:gridSpan w:val="3"/>
              </w:tcPr>
            </w:tcPrChange>
          </w:tcPr>
          <w:p w:rsidR="006B4BB2" w:rsidRDefault="006B4BB2">
            <w:pPr>
              <w:pStyle w:val="ListParagraph"/>
              <w:numPr>
                <w:ilvl w:val="1"/>
                <w:numId w:val="32"/>
              </w:numPr>
              <w:spacing w:after="160" w:line="259" w:lineRule="auto"/>
              <w:rPr>
                <w:ins w:id="247" w:author="Chokka,Deepthi Tejaswani" w:date="2020-06-29T11:13:00Z"/>
                <w:rFonts w:ascii="Times New Roman" w:hAnsi="Times New Roman"/>
                <w:szCs w:val="24"/>
              </w:rPr>
              <w:pPrChange w:id="248" w:author="Chokka,Deepthi Tejaswani" w:date="2020-06-29T11:14:00Z">
                <w:pPr>
                  <w:pStyle w:val="ListParagraph"/>
                  <w:numPr>
                    <w:numId w:val="32"/>
                  </w:numPr>
                  <w:spacing w:after="160" w:line="259" w:lineRule="auto"/>
                  <w:ind w:left="360" w:hanging="360"/>
                </w:pPr>
              </w:pPrChange>
            </w:pPr>
            <w:ins w:id="249" w:author="Chokka,Deepthi Tejaswani" w:date="2020-06-29T11:14:00Z">
              <w:r>
                <w:rPr>
                  <w:rFonts w:ascii="Times New Roman" w:hAnsi="Times New Roman"/>
                  <w:szCs w:val="24"/>
                </w:rPr>
                <w:t xml:space="preserve"> </w:t>
              </w:r>
            </w:ins>
            <w:ins w:id="250" w:author="Chokka,Deepthi Tejaswani" w:date="2020-06-29T13:53:00Z">
              <w:r w:rsidR="00A0455B">
                <w:rPr>
                  <w:rFonts w:ascii="Times New Roman" w:hAnsi="Times New Roman"/>
                  <w:szCs w:val="24"/>
                </w:rPr>
                <w:t>References</w:t>
              </w:r>
            </w:ins>
          </w:p>
        </w:tc>
        <w:tc>
          <w:tcPr>
            <w:tcW w:w="2335" w:type="dxa"/>
            <w:tcPrChange w:id="251" w:author="Chokka,Deepthi Tejaswani" w:date="2020-06-30T18:19:00Z">
              <w:tcPr>
                <w:tcW w:w="2335" w:type="dxa"/>
                <w:gridSpan w:val="3"/>
              </w:tcPr>
            </w:tcPrChange>
          </w:tcPr>
          <w:p w:rsidR="006B4BB2" w:rsidRPr="00655288" w:rsidRDefault="00271117" w:rsidP="00655288">
            <w:pPr>
              <w:spacing w:after="160" w:line="259" w:lineRule="auto"/>
              <w:jc w:val="center"/>
              <w:rPr>
                <w:ins w:id="252" w:author="Chokka,Deepthi Tejaswani" w:date="2020-06-29T11:13:00Z"/>
                <w:rFonts w:ascii="Times New Roman" w:hAnsi="Times New Roman"/>
                <w:szCs w:val="24"/>
              </w:rPr>
            </w:pPr>
            <w:ins w:id="253" w:author="Chokka,Deepthi Tejaswani" w:date="2020-06-29T14:23:00Z">
              <w:r>
                <w:rPr>
                  <w:rFonts w:ascii="Times New Roman" w:hAnsi="Times New Roman"/>
                  <w:szCs w:val="24"/>
                </w:rPr>
                <w:t>25</w:t>
              </w:r>
            </w:ins>
          </w:p>
        </w:tc>
      </w:tr>
      <w:tr w:rsidR="00DF4D9A" w:rsidRPr="00655288" w:rsidTr="00DF4D9A">
        <w:trPr>
          <w:ins w:id="254" w:author="Chokka,Deepthi Tejaswani" w:date="2020-06-30T18:21:00Z"/>
        </w:trPr>
        <w:tc>
          <w:tcPr>
            <w:tcW w:w="7110" w:type="dxa"/>
          </w:tcPr>
          <w:p w:rsidR="00DF4D9A" w:rsidRPr="00DF4D9A" w:rsidRDefault="00DF4D9A">
            <w:pPr>
              <w:pStyle w:val="ListParagraph"/>
              <w:numPr>
                <w:ilvl w:val="0"/>
                <w:numId w:val="32"/>
              </w:numPr>
              <w:spacing w:after="160" w:line="259" w:lineRule="auto"/>
              <w:rPr>
                <w:ins w:id="255" w:author="Chokka,Deepthi Tejaswani" w:date="2020-06-30T18:21:00Z"/>
                <w:rFonts w:ascii="Times New Roman" w:hAnsi="Times New Roman"/>
                <w:szCs w:val="24"/>
                <w:rPrChange w:id="256" w:author="Chokka,Deepthi Tejaswani" w:date="2020-06-30T18:21:00Z">
                  <w:rPr>
                    <w:ins w:id="257" w:author="Chokka,Deepthi Tejaswani" w:date="2020-06-30T18:21:00Z"/>
                  </w:rPr>
                </w:rPrChange>
              </w:rPr>
              <w:pPrChange w:id="258" w:author="Chokka,Deepthi Tejaswani" w:date="2020-06-30T18:21:00Z">
                <w:pPr>
                  <w:pStyle w:val="ListParagraph"/>
                  <w:numPr>
                    <w:ilvl w:val="1"/>
                    <w:numId w:val="32"/>
                  </w:numPr>
                  <w:spacing w:after="160" w:line="259" w:lineRule="auto"/>
                  <w:ind w:left="792" w:hanging="432"/>
                </w:pPr>
              </w:pPrChange>
            </w:pPr>
            <w:ins w:id="259" w:author="Chokka,Deepthi Tejaswani" w:date="2020-06-30T18:21:00Z">
              <w:r>
                <w:rPr>
                  <w:rFonts w:ascii="Times New Roman" w:hAnsi="Times New Roman"/>
                  <w:szCs w:val="24"/>
                </w:rPr>
                <w:t>End-user Manual</w:t>
              </w:r>
            </w:ins>
          </w:p>
        </w:tc>
        <w:tc>
          <w:tcPr>
            <w:tcW w:w="2335" w:type="dxa"/>
          </w:tcPr>
          <w:p w:rsidR="00DF4D9A" w:rsidRDefault="00271117" w:rsidP="00655288">
            <w:pPr>
              <w:spacing w:after="160" w:line="259" w:lineRule="auto"/>
              <w:jc w:val="center"/>
              <w:rPr>
                <w:ins w:id="260" w:author="Chokka,Deepthi Tejaswani" w:date="2020-06-30T18:21:00Z"/>
                <w:rFonts w:ascii="Times New Roman" w:hAnsi="Times New Roman"/>
                <w:szCs w:val="24"/>
              </w:rPr>
            </w:pPr>
            <w:ins w:id="261" w:author="Chokka,Deepthi Tejaswani" w:date="2020-06-30T21:03:00Z">
              <w:r>
                <w:rPr>
                  <w:rFonts w:ascii="Times New Roman" w:hAnsi="Times New Roman"/>
                  <w:szCs w:val="24"/>
                </w:rPr>
                <w:t>26</w:t>
              </w:r>
            </w:ins>
          </w:p>
        </w:tc>
      </w:tr>
    </w:tbl>
    <w:p w:rsidR="005C16EE" w:rsidRPr="00E0147F" w:rsidRDefault="005C16EE" w:rsidP="00655288">
      <w:pPr>
        <w:spacing w:after="160" w:line="259" w:lineRule="auto"/>
        <w:rPr>
          <w:rFonts w:ascii="Times New Roman" w:eastAsia="Times New Roman" w:hAnsi="Times New Roman"/>
        </w:rPr>
        <w:sectPr w:rsidR="005C16EE" w:rsidRPr="00E0147F">
          <w:headerReference w:type="default" r:id="rId8"/>
          <w:footerReference w:type="default" r:id="rId9"/>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rsidR="005C16EE" w:rsidRPr="00E0147F" w:rsidRDefault="005C16EE" w:rsidP="005C16EE">
      <w:pPr>
        <w:pStyle w:val="Title"/>
        <w:rPr>
          <w:rStyle w:val="Strong"/>
          <w:rFonts w:ascii="Times New Roman" w:hAnsi="Times New Roman"/>
          <w:b/>
        </w:rPr>
      </w:pPr>
      <w:r w:rsidRPr="00E0147F">
        <w:rPr>
          <w:rStyle w:val="Strong"/>
          <w:rFonts w:ascii="Times New Roman" w:hAnsi="Times New Roman"/>
          <w:b/>
        </w:rPr>
        <w:lastRenderedPageBreak/>
        <w:t>1. Introduction</w:t>
      </w:r>
    </w:p>
    <w:p w:rsidR="005C16EE" w:rsidRPr="00E0147F" w:rsidRDefault="005C16EE" w:rsidP="005C16EE">
      <w:pPr>
        <w:pStyle w:val="Heading1"/>
        <w:rPr>
          <w:rFonts w:ascii="Times New Roman" w:hAnsi="Times New Roman"/>
        </w:rPr>
      </w:pPr>
    </w:p>
    <w:p w:rsidR="005C16EE" w:rsidRPr="00E0147F" w:rsidRDefault="005C16EE" w:rsidP="005C16EE">
      <w:pPr>
        <w:pStyle w:val="Heading1"/>
        <w:numPr>
          <w:ilvl w:val="1"/>
          <w:numId w:val="6"/>
        </w:numPr>
        <w:rPr>
          <w:rFonts w:ascii="Times New Roman" w:hAnsi="Times New Roman"/>
        </w:rPr>
      </w:pPr>
      <w:r w:rsidRPr="00E0147F">
        <w:rPr>
          <w:rFonts w:ascii="Times New Roman" w:hAnsi="Times New Roman"/>
        </w:rPr>
        <w:t>Purpose</w:t>
      </w:r>
    </w:p>
    <w:p w:rsidR="006C4BE9" w:rsidRPr="006C4BE9" w:rsidRDefault="00F44F03" w:rsidP="006C4BE9">
      <w:pPr>
        <w:ind w:left="360"/>
        <w:rPr>
          <w:rFonts w:ascii="Times New Roman" w:hAnsi="Times New Roman"/>
        </w:rPr>
      </w:pPr>
      <w:ins w:id="268" w:author="Chokka,Deepthi Tejaswani" w:date="2020-06-20T22:03:00Z">
        <w:r>
          <w:rPr>
            <w:rFonts w:ascii="Times New Roman" w:hAnsi="Times New Roman"/>
          </w:rPr>
          <w:tab/>
        </w:r>
      </w:ins>
      <w:del w:id="269" w:author="Chokka,Deepthi Tejaswani" w:date="2020-06-20T22:03:00Z">
        <w:r w:rsidR="00E0147F" w:rsidDel="00F44F03">
          <w:rPr>
            <w:rFonts w:ascii="Times New Roman" w:hAnsi="Times New Roman"/>
          </w:rPr>
          <w:tab/>
        </w:r>
      </w:del>
      <w:r w:rsidR="006C4BE9"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rsidR="006C4BE9" w:rsidRPr="006C4BE9" w:rsidRDefault="006C4BE9" w:rsidP="006C4BE9">
      <w:pPr>
        <w:ind w:left="360"/>
        <w:rPr>
          <w:rFonts w:ascii="Times New Roman" w:hAnsi="Times New Roman"/>
        </w:rPr>
      </w:pPr>
    </w:p>
    <w:p w:rsidR="006C4BE9" w:rsidRPr="006C4BE9" w:rsidRDefault="00F44F03" w:rsidP="006C4BE9">
      <w:pPr>
        <w:ind w:left="360"/>
        <w:rPr>
          <w:rFonts w:ascii="Times New Roman" w:hAnsi="Times New Roman"/>
        </w:rPr>
      </w:pPr>
      <w:r>
        <w:rPr>
          <w:rFonts w:ascii="Times New Roman" w:hAnsi="Times New Roman"/>
        </w:rPr>
        <w:tab/>
      </w:r>
      <w:r w:rsidR="006C4BE9"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rsidR="006C4BE9" w:rsidRPr="006C4BE9" w:rsidRDefault="006C4BE9" w:rsidP="006C4BE9">
      <w:pPr>
        <w:ind w:left="360"/>
        <w:rPr>
          <w:rFonts w:ascii="Times New Roman" w:hAnsi="Times New Roman"/>
        </w:rPr>
      </w:pPr>
    </w:p>
    <w:p w:rsidR="005C16EE" w:rsidRPr="00E0147F" w:rsidRDefault="00F44F03">
      <w:pPr>
        <w:ind w:left="360"/>
        <w:rPr>
          <w:rFonts w:ascii="Times New Roman" w:hAnsi="Times New Roman"/>
        </w:rPr>
      </w:pPr>
      <w:r>
        <w:rPr>
          <w:rFonts w:ascii="Times New Roman" w:hAnsi="Times New Roman"/>
        </w:rPr>
        <w:tab/>
      </w:r>
      <w:r w:rsidR="006C4BE9"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rsidR="005C16EE" w:rsidRPr="00E0147F" w:rsidRDefault="005C16EE" w:rsidP="005C16EE">
      <w:pPr>
        <w:pStyle w:val="Title"/>
        <w:rPr>
          <w:rStyle w:val="Strong"/>
          <w:rFonts w:ascii="Times New Roman" w:hAnsi="Times New Roman"/>
        </w:rPr>
      </w:pPr>
    </w:p>
    <w:p w:rsidR="005C16EE" w:rsidRPr="00E0147F" w:rsidRDefault="005C16EE" w:rsidP="004B1E75">
      <w:pPr>
        <w:pStyle w:val="Heading1"/>
        <w:numPr>
          <w:ilvl w:val="1"/>
          <w:numId w:val="6"/>
        </w:numPr>
        <w:rPr>
          <w:rStyle w:val="Strong"/>
          <w:rFonts w:ascii="Times New Roman" w:hAnsi="Times New Roman"/>
          <w:b/>
        </w:rPr>
      </w:pPr>
      <w:r w:rsidRPr="00E0147F">
        <w:rPr>
          <w:rStyle w:val="Strong"/>
          <w:rFonts w:ascii="Times New Roman" w:hAnsi="Times New Roman"/>
          <w:b/>
        </w:rPr>
        <w:t>Scope</w:t>
      </w:r>
    </w:p>
    <w:p w:rsidR="005C16EE" w:rsidRPr="00E0147F" w:rsidRDefault="005C16EE" w:rsidP="005C16EE">
      <w:pPr>
        <w:pStyle w:val="Title"/>
        <w:ind w:left="1080"/>
        <w:jc w:val="left"/>
        <w:rPr>
          <w:rStyle w:val="Strong"/>
          <w:rFonts w:ascii="Times New Roman" w:hAnsi="Times New Roman"/>
        </w:rPr>
      </w:pPr>
    </w:p>
    <w:p w:rsidR="00F44F03" w:rsidRPr="00F44F03" w:rsidRDefault="00F44F03">
      <w:pPr>
        <w:pStyle w:val="NormalWeb"/>
        <w:spacing w:before="0" w:beforeAutospacing="0" w:after="0" w:afterAutospacing="0"/>
        <w:ind w:left="360"/>
        <w:rPr>
          <w:color w:val="0E101A"/>
        </w:rPr>
        <w:pPrChange w:id="270" w:author="Chokka,Deepthi Tejaswani" w:date="2020-06-20T22:03:00Z">
          <w:pPr>
            <w:pStyle w:val="NormalWeb"/>
            <w:spacing w:before="0" w:beforeAutospacing="0" w:after="0" w:afterAutospacing="0"/>
          </w:pPr>
        </w:pPrChange>
      </w:pPr>
      <w:ins w:id="271" w:author="Chokka,Deepthi Tejaswani" w:date="2020-06-20T22:03:00Z">
        <w:r>
          <w:rPr>
            <w:shd w:val="clear" w:color="auto" w:fill="FFFFFF"/>
          </w:rPr>
          <w:tab/>
        </w:r>
      </w:ins>
      <w:del w:id="272" w:author="Chokka,Deepthi Tejaswani" w:date="2020-06-20T22:01:00Z">
        <w:r w:rsidR="00E0147F" w:rsidDel="00F44F03">
          <w:rPr>
            <w:shd w:val="clear" w:color="auto" w:fill="FFFFFF"/>
          </w:rPr>
          <w:tab/>
        </w:r>
        <w:r w:rsidR="00E0147F" w:rsidDel="00F44F03">
          <w:rPr>
            <w:shd w:val="clear" w:color="auto" w:fill="FFFFFF"/>
          </w:rPr>
          <w:tab/>
        </w:r>
      </w:del>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F44F03">
        <w:rPr>
          <w:b/>
          <w:bCs/>
          <w:iCs/>
          <w:color w:val="0E101A"/>
          <w:rPrChange w:id="273" w:author="Chokka,Deepthi Tejaswani" w:date="2020-06-20T22:02:00Z">
            <w:rPr>
              <w:b/>
              <w:bCs/>
              <w:i/>
              <w:iCs/>
              <w:color w:val="0E101A"/>
            </w:rPr>
          </w:rPrChange>
        </w:rPr>
        <w:t> </w:t>
      </w:r>
    </w:p>
    <w:p w:rsidR="00F44F03" w:rsidRPr="00F44F03" w:rsidRDefault="00F44F03">
      <w:pPr>
        <w:tabs>
          <w:tab w:val="clear" w:pos="180"/>
          <w:tab w:val="clear" w:pos="360"/>
          <w:tab w:val="clear" w:pos="720"/>
        </w:tabs>
        <w:ind w:left="360" w:firstLine="360"/>
        <w:rPr>
          <w:rFonts w:ascii="Times New Roman" w:eastAsia="Times New Roman" w:hAnsi="Times New Roman"/>
          <w:color w:val="0E101A"/>
          <w:szCs w:val="24"/>
        </w:rPr>
        <w:pPrChange w:id="274" w:author="Chokka,Deepthi Tejaswani" w:date="2020-06-20T22:03:00Z">
          <w:pPr>
            <w:tabs>
              <w:tab w:val="clear" w:pos="180"/>
              <w:tab w:val="clear" w:pos="360"/>
              <w:tab w:val="clear" w:pos="720"/>
            </w:tabs>
          </w:pPr>
        </w:pPrChange>
      </w:pPr>
      <w:r w:rsidRPr="00F44F03">
        <w:rPr>
          <w:rFonts w:ascii="Times New Roman" w:eastAsia="Times New Roman" w:hAnsi="Times New Roman"/>
          <w:iCs/>
          <w:color w:val="0E101A"/>
          <w:szCs w:val="24"/>
          <w:rPrChange w:id="275" w:author="Chokka,Deepthi Tejaswani" w:date="2020-06-20T22:02:00Z">
            <w:rPr>
              <w:rFonts w:ascii="Times New Roman" w:eastAsia="Times New Roman" w:hAnsi="Times New Roman"/>
              <w:i/>
              <w:iCs/>
              <w:color w:val="0E101A"/>
              <w:szCs w:val="24"/>
            </w:rPr>
          </w:rPrChange>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rsidR="00F44F03" w:rsidRPr="00F44F03" w:rsidRDefault="00F44F03">
      <w:pPr>
        <w:tabs>
          <w:tab w:val="clear" w:pos="180"/>
          <w:tab w:val="clear" w:pos="360"/>
          <w:tab w:val="clear" w:pos="720"/>
        </w:tabs>
        <w:ind w:left="360" w:firstLine="360"/>
        <w:rPr>
          <w:rFonts w:ascii="Times New Roman" w:eastAsia="Times New Roman" w:hAnsi="Times New Roman"/>
          <w:color w:val="0E101A"/>
          <w:szCs w:val="24"/>
        </w:rPr>
        <w:pPrChange w:id="276" w:author="Chokka,Deepthi Tejaswani" w:date="2020-06-20T22:03:00Z">
          <w:pPr>
            <w:tabs>
              <w:tab w:val="clear" w:pos="180"/>
              <w:tab w:val="clear" w:pos="360"/>
              <w:tab w:val="clear" w:pos="720"/>
            </w:tabs>
          </w:pPr>
        </w:pPrChange>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rsidR="00F44F03" w:rsidRPr="00F44F03" w:rsidRDefault="00F44F03">
      <w:pPr>
        <w:tabs>
          <w:tab w:val="clear" w:pos="180"/>
          <w:tab w:val="clear" w:pos="360"/>
          <w:tab w:val="clear" w:pos="720"/>
        </w:tabs>
        <w:ind w:left="360" w:firstLine="360"/>
        <w:rPr>
          <w:rFonts w:ascii="Times New Roman" w:eastAsia="Times New Roman" w:hAnsi="Times New Roman"/>
          <w:color w:val="0E101A"/>
          <w:szCs w:val="24"/>
        </w:rPr>
        <w:pPrChange w:id="277" w:author="Chokka,Deepthi Tejaswani" w:date="2020-06-20T22:03:00Z">
          <w:pPr>
            <w:tabs>
              <w:tab w:val="clear" w:pos="180"/>
              <w:tab w:val="clear" w:pos="360"/>
              <w:tab w:val="clear" w:pos="720"/>
            </w:tabs>
          </w:pPr>
        </w:pPrChange>
      </w:pPr>
      <w:r w:rsidRPr="00F44F03">
        <w:rPr>
          <w:rFonts w:ascii="Times New Roman" w:eastAsia="Times New Roman" w:hAnsi="Times New Roman"/>
          <w:color w:val="0E101A"/>
          <w:szCs w:val="24"/>
        </w:rPr>
        <w:t>There are many benefits with E-commerce Mobile Application for customers which are as follows.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Few clicks away to purchase an online product.</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Fastened Push notifications.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rsidR="005C16EE" w:rsidRPr="00E0147F" w:rsidRDefault="005C16EE">
      <w:pPr>
        <w:spacing w:after="160" w:line="256" w:lineRule="auto"/>
        <w:ind w:left="270"/>
        <w:pPrChange w:id="278" w:author="Chokka,Deepthi Tejaswani" w:date="2020-06-20T22:01:00Z">
          <w:pPr>
            <w:pStyle w:val="ListParagraph"/>
            <w:numPr>
              <w:numId w:val="33"/>
            </w:numPr>
            <w:ind w:left="1440" w:hanging="360"/>
          </w:pPr>
        </w:pPrChange>
      </w:pPr>
    </w:p>
    <w:p w:rsidR="005C16EE" w:rsidRPr="00E0147F" w:rsidRDefault="005C16EE" w:rsidP="005C16EE">
      <w:pPr>
        <w:pStyle w:val="ListParagraph"/>
        <w:rPr>
          <w:rFonts w:ascii="Times New Roman" w:hAnsi="Times New Roman"/>
        </w:rPr>
      </w:pPr>
    </w:p>
    <w:p w:rsidR="005C16EE" w:rsidRPr="00E0147F" w:rsidRDefault="005C16EE" w:rsidP="005C16EE">
      <w:pPr>
        <w:rPr>
          <w:rFonts w:ascii="Times New Roman" w:hAnsi="Times New Roman"/>
        </w:rPr>
      </w:pPr>
    </w:p>
    <w:p w:rsidR="005C16EE" w:rsidRPr="004B1E75" w:rsidRDefault="005C16EE" w:rsidP="005C16EE">
      <w:pPr>
        <w:pStyle w:val="Heading1"/>
        <w:numPr>
          <w:ilvl w:val="1"/>
          <w:numId w:val="6"/>
        </w:numPr>
        <w:rPr>
          <w:rFonts w:ascii="Times New Roman" w:hAnsi="Times New Roman"/>
        </w:rPr>
      </w:pPr>
      <w:r w:rsidRPr="00E0147F">
        <w:rPr>
          <w:rFonts w:ascii="Times New Roman" w:hAnsi="Times New Roman"/>
        </w:rPr>
        <w:t>Definitions, Acronyms, and Abbreviations</w:t>
      </w:r>
    </w:p>
    <w:p w:rsidR="005C16EE" w:rsidRPr="00E0147F" w:rsidRDefault="005C16EE" w:rsidP="004B1E75">
      <w:pPr>
        <w:pStyle w:val="Heading1"/>
        <w:numPr>
          <w:ilvl w:val="1"/>
          <w:numId w:val="6"/>
        </w:numPr>
        <w:rPr>
          <w:rFonts w:ascii="Times New Roman" w:hAnsi="Times New Roman"/>
        </w:rPr>
      </w:pPr>
      <w:r w:rsidRPr="00E0147F">
        <w:rPr>
          <w:rFonts w:ascii="Times New Roman" w:hAnsi="Times New Roman"/>
        </w:rPr>
        <w:t>References</w:t>
      </w:r>
    </w:p>
    <w:p w:rsidR="005C16EE" w:rsidRPr="00E0147F" w:rsidRDefault="005C16EE" w:rsidP="005C16EE">
      <w:pPr>
        <w:rPr>
          <w:rFonts w:ascii="Times New Roman" w:hAnsi="Times New Roman"/>
        </w:rPr>
      </w:pPr>
    </w:p>
    <w:p w:rsidR="005C16EE" w:rsidRPr="00E0147F" w:rsidRDefault="0020625E" w:rsidP="00174E40">
      <w:pPr>
        <w:pStyle w:val="NormalWeb"/>
        <w:numPr>
          <w:ilvl w:val="0"/>
          <w:numId w:val="21"/>
        </w:numPr>
        <w:shd w:val="clear" w:color="auto" w:fill="FFFFFF"/>
        <w:spacing w:before="0" w:beforeAutospacing="0" w:after="150" w:afterAutospacing="0"/>
      </w:pPr>
      <w:hyperlink r:id="rId10" w:history="1">
        <w:r w:rsidR="005C16EE" w:rsidRPr="00E0147F">
          <w:rPr>
            <w:rStyle w:val="Hyperlink"/>
          </w:rPr>
          <w:t>http://www.w3schools.com/</w:t>
        </w:r>
      </w:hyperlink>
    </w:p>
    <w:p w:rsidR="005C16EE" w:rsidRPr="00E0147F" w:rsidRDefault="0020625E" w:rsidP="00174E40">
      <w:pPr>
        <w:pStyle w:val="NormalWeb"/>
        <w:numPr>
          <w:ilvl w:val="0"/>
          <w:numId w:val="21"/>
        </w:numPr>
        <w:shd w:val="clear" w:color="auto" w:fill="FFFFFF"/>
        <w:spacing w:before="0" w:beforeAutospacing="0" w:after="150" w:afterAutospacing="0"/>
      </w:pPr>
      <w:hyperlink r:id="rId11" w:history="1">
        <w:r w:rsidR="005C16EE" w:rsidRPr="00E0147F">
          <w:rPr>
            <w:rStyle w:val="Hyperlink"/>
          </w:rPr>
          <w:t>http://msdn.microsoft.com/</w:t>
        </w:r>
      </w:hyperlink>
      <w:r w:rsidR="005C16EE" w:rsidRPr="00E0147F">
        <w:t xml:space="preserve"> </w:t>
      </w:r>
    </w:p>
    <w:p w:rsidR="005C16EE" w:rsidRPr="00E0147F" w:rsidRDefault="0020625E" w:rsidP="00174E40">
      <w:pPr>
        <w:pStyle w:val="NormalWeb"/>
        <w:numPr>
          <w:ilvl w:val="0"/>
          <w:numId w:val="21"/>
        </w:numPr>
        <w:shd w:val="clear" w:color="auto" w:fill="FFFFFF"/>
        <w:spacing w:before="0" w:beforeAutospacing="0" w:after="150" w:afterAutospacing="0"/>
      </w:pPr>
      <w:hyperlink r:id="rId12" w:history="1">
        <w:r w:rsidR="005C16EE" w:rsidRPr="00E0147F">
          <w:rPr>
            <w:rStyle w:val="Hyperlink"/>
          </w:rPr>
          <w:t>http://agilemodeling.com/</w:t>
        </w:r>
      </w:hyperlink>
    </w:p>
    <w:p w:rsidR="005C16EE" w:rsidRPr="00E0147F" w:rsidRDefault="0020625E" w:rsidP="00174E40">
      <w:pPr>
        <w:pStyle w:val="NormalWeb"/>
        <w:numPr>
          <w:ilvl w:val="0"/>
          <w:numId w:val="21"/>
        </w:numPr>
        <w:shd w:val="clear" w:color="auto" w:fill="FFFFFF"/>
        <w:spacing w:before="0" w:beforeAutospacing="0" w:after="150" w:afterAutospacing="0"/>
      </w:pPr>
      <w:hyperlink r:id="rId13" w:history="1">
        <w:r w:rsidR="005C16EE" w:rsidRPr="00E0147F">
          <w:rPr>
            <w:rStyle w:val="Hyperlink"/>
          </w:rPr>
          <w:t>https://opus.govst.edu/cgi/viewcontent.cgi?article=1079&amp;context=capstones</w:t>
        </w:r>
      </w:hyperlink>
      <w:r w:rsidR="005C16EE" w:rsidRPr="00E0147F">
        <w:t>(image)</w:t>
      </w:r>
    </w:p>
    <w:p w:rsidR="005C16EE" w:rsidRPr="00E0147F" w:rsidRDefault="0020625E" w:rsidP="00174E40">
      <w:pPr>
        <w:pStyle w:val="NormalWeb"/>
        <w:numPr>
          <w:ilvl w:val="0"/>
          <w:numId w:val="21"/>
        </w:numPr>
        <w:shd w:val="clear" w:color="auto" w:fill="FFFFFF"/>
        <w:spacing w:before="0" w:beforeAutospacing="0" w:after="150" w:afterAutospacing="0"/>
      </w:pPr>
      <w:hyperlink r:id="rId14" w:history="1">
        <w:r w:rsidR="005C16EE" w:rsidRPr="00E0147F">
          <w:rPr>
            <w:rStyle w:val="Hyperlink"/>
          </w:rPr>
          <w:t>https://www.v-softinc.com/importance-e-commerce-mobile-applications/</w:t>
        </w:r>
      </w:hyperlink>
    </w:p>
    <w:p w:rsidR="005C16EE" w:rsidRPr="00E0147F" w:rsidRDefault="005C16EE" w:rsidP="005C16EE">
      <w:pPr>
        <w:pStyle w:val="NormalWeb"/>
        <w:shd w:val="clear" w:color="auto" w:fill="FFFFFF"/>
        <w:spacing w:before="0" w:beforeAutospacing="0" w:after="150" w:afterAutospacing="0"/>
        <w:rPr>
          <w:color w:val="0D0D0D"/>
        </w:rPr>
      </w:pPr>
    </w:p>
    <w:p w:rsidR="005C16EE" w:rsidRPr="00EC0565" w:rsidRDefault="005C16EE" w:rsidP="00EC0565">
      <w:pPr>
        <w:pStyle w:val="Heading1"/>
      </w:pPr>
    </w:p>
    <w:p w:rsidR="005C16EE" w:rsidRPr="008B7E4C" w:rsidRDefault="00EC0565" w:rsidP="008B7E4C">
      <w:pPr>
        <w:pStyle w:val="Heading1"/>
        <w:numPr>
          <w:ilvl w:val="1"/>
          <w:numId w:val="6"/>
        </w:numPr>
        <w:rPr>
          <w:rStyle w:val="Strong"/>
          <w:b/>
        </w:rPr>
      </w:pPr>
      <w:r w:rsidRPr="00EC0565">
        <w:rPr>
          <w:rStyle w:val="Strong"/>
          <w:b/>
        </w:rPr>
        <w:t>Overview</w:t>
      </w:r>
    </w:p>
    <w:p w:rsidR="0012717E" w:rsidRDefault="00EC0565" w:rsidP="008B7E4C">
      <w:pPr>
        <w:ind w:left="360"/>
        <w:rPr>
          <w:ins w:id="279" w:author="Chokka,Deepthi Tejaswani" w:date="2020-06-20T22:03:00Z"/>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sidR="00894054">
        <w:rPr>
          <w:rStyle w:val="Strong"/>
          <w:rFonts w:ascii="Times New Roman" w:hAnsi="Times New Roman"/>
          <w:b w:val="0"/>
          <w:szCs w:val="24"/>
        </w:rPr>
        <w:t xml:space="preserve"> This documentation is </w:t>
      </w:r>
      <w:r w:rsidR="00894054" w:rsidRPr="00894054">
        <w:rPr>
          <w:rStyle w:val="Strong"/>
          <w:b w:val="0"/>
        </w:rPr>
        <w:t>used to develop a general purpose e-commerce store where products for pets like food, and their toys can be bought from the comfort of home through the Internet.</w:t>
      </w:r>
      <w:r w:rsidR="00894054" w:rsidRPr="008B7E4C">
        <w:rPr>
          <w:rStyle w:val="Strong"/>
          <w:rFonts w:ascii="Times New Roman" w:hAnsi="Times New Roman"/>
          <w:b w:val="0"/>
          <w:szCs w:val="24"/>
        </w:rPr>
        <w:t xml:space="preserve"> It</w:t>
      </w:r>
      <w:r w:rsidRPr="008B7E4C">
        <w:rPr>
          <w:rStyle w:val="Strong"/>
          <w:rFonts w:ascii="Times New Roman" w:hAnsi="Times New Roman"/>
          <w:b w:val="0"/>
          <w:szCs w:val="24"/>
        </w:rPr>
        <w:t xml:space="preserve"> identifies the involved users and helps to explain their roles. The document then describes general software and hardware constraints as well as any assumptions and dependencies concerning the system. </w:t>
      </w:r>
    </w:p>
    <w:p w:rsidR="005C16EE" w:rsidRPr="008B7E4C" w:rsidRDefault="0012717E" w:rsidP="008B7E4C">
      <w:pPr>
        <w:ind w:left="360"/>
        <w:rPr>
          <w:rStyle w:val="Strong"/>
          <w:rFonts w:ascii="Times New Roman" w:hAnsi="Times New Roman"/>
          <w:b w:val="0"/>
          <w:szCs w:val="24"/>
        </w:rPr>
      </w:pPr>
      <w:ins w:id="280" w:author="Chokka,Deepthi Tejaswani" w:date="2020-06-20T22:04:00Z">
        <w:r>
          <w:rPr>
            <w:rStyle w:val="Strong"/>
            <w:rFonts w:ascii="Times New Roman" w:hAnsi="Times New Roman"/>
            <w:b w:val="0"/>
            <w:szCs w:val="24"/>
          </w:rPr>
          <w:tab/>
        </w:r>
      </w:ins>
      <w:r w:rsidR="00EC0565" w:rsidRPr="008B7E4C">
        <w:rPr>
          <w:rStyle w:val="Strong"/>
          <w:rFonts w:ascii="Times New Roman" w:hAnsi="Times New Roman"/>
          <w:b w:val="0"/>
          <w:szCs w:val="24"/>
        </w:rPr>
        <w:t xml:space="preserve">The majority of this document focuses on the specific requirement list. The external interface requirements are addressed in the subsequent section. </w:t>
      </w:r>
      <w:r w:rsidR="008B7E4C" w:rsidRPr="008B7E4C">
        <w:rPr>
          <w:rStyle w:val="Strong"/>
          <w:rFonts w:ascii="Times New Roman" w:hAnsi="Times New Roman"/>
          <w:b w:val="0"/>
          <w:szCs w:val="24"/>
        </w:rPr>
        <w:t>External interface requirements are requirements involving user hardware, software, and communications interfaces. This requirements document concludes with general design constraints specified by the customer along with the requirements this software must meet.</w:t>
      </w:r>
    </w:p>
    <w:p w:rsidR="004A47B7" w:rsidRPr="00E0147F" w:rsidRDefault="004A47B7" w:rsidP="005C16EE">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4B1E75" w:rsidRDefault="00E0147F" w:rsidP="00E0147F">
      <w:pPr>
        <w:pStyle w:val="Title"/>
        <w:ind w:left="720"/>
        <w:jc w:val="lef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rsidR="004B1E75" w:rsidDel="0012717E" w:rsidRDefault="004B1E75" w:rsidP="00E0147F">
      <w:pPr>
        <w:pStyle w:val="Title"/>
        <w:ind w:left="720"/>
        <w:jc w:val="left"/>
        <w:rPr>
          <w:del w:id="281" w:author="Chokka,Deepthi Tejaswani" w:date="2020-06-20T22:04:00Z"/>
          <w:rFonts w:ascii="Times New Roman" w:eastAsia="Times New Roman" w:hAnsi="Times New Roman"/>
        </w:rPr>
      </w:pPr>
    </w:p>
    <w:p w:rsidR="004B1E75" w:rsidDel="0012717E" w:rsidRDefault="004B1E75" w:rsidP="00E0147F">
      <w:pPr>
        <w:pStyle w:val="Title"/>
        <w:ind w:left="720"/>
        <w:jc w:val="left"/>
        <w:rPr>
          <w:del w:id="282" w:author="Chokka,Deepthi Tejaswani" w:date="2020-06-20T22:04:00Z"/>
          <w:rFonts w:ascii="Times New Roman" w:eastAsia="Times New Roman" w:hAnsi="Times New Roman"/>
        </w:rPr>
      </w:pPr>
    </w:p>
    <w:p w:rsidR="004B1E75" w:rsidDel="0012717E" w:rsidRDefault="004B1E75" w:rsidP="00E0147F">
      <w:pPr>
        <w:pStyle w:val="Title"/>
        <w:ind w:left="720"/>
        <w:jc w:val="left"/>
        <w:rPr>
          <w:del w:id="283" w:author="Chokka,Deepthi Tejaswani" w:date="2020-06-20T22:04:00Z"/>
          <w:rFonts w:ascii="Times New Roman" w:eastAsia="Times New Roman" w:hAnsi="Times New Roman"/>
        </w:rPr>
      </w:pPr>
    </w:p>
    <w:p w:rsidR="00E0147F" w:rsidRPr="00E0147F" w:rsidRDefault="00E0147F">
      <w:pPr>
        <w:pStyle w:val="Title"/>
        <w:jc w:val="left"/>
        <w:rPr>
          <w:rFonts w:ascii="Times New Roman" w:eastAsia="Times New Roman" w:hAnsi="Times New Roman"/>
        </w:rPr>
        <w:pPrChange w:id="284" w:author="Chokka,Deepthi Tejaswani" w:date="2020-06-20T22:04:00Z">
          <w:pPr>
            <w:pStyle w:val="Title"/>
            <w:ind w:left="720"/>
            <w:jc w:val="left"/>
          </w:pPr>
        </w:pPrChange>
      </w:pPr>
      <w:del w:id="285" w:author="Chokka,Deepthi Tejaswani" w:date="2020-06-20T22:04:00Z">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del>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del w:id="286" w:author="Chokka,Deepthi Tejaswani" w:date="2020-06-20T22:04:00Z">
        <w:r w:rsidDel="0012717E">
          <w:rPr>
            <w:rFonts w:ascii="Times New Roman" w:eastAsia="Times New Roman" w:hAnsi="Times New Roman"/>
          </w:rPr>
          <w:tab/>
        </w:r>
        <w:r w:rsidDel="0012717E">
          <w:rPr>
            <w:rFonts w:ascii="Times New Roman" w:eastAsia="Times New Roman" w:hAnsi="Times New Roman"/>
          </w:rPr>
          <w:tab/>
        </w:r>
      </w:del>
    </w:p>
    <w:p w:rsidR="004A47B7" w:rsidRPr="00E0147F" w:rsidRDefault="004A47B7" w:rsidP="004B1E75">
      <w:pPr>
        <w:pStyle w:val="Title"/>
        <w:numPr>
          <w:ilvl w:val="0"/>
          <w:numId w:val="6"/>
        </w:numPr>
        <w:rPr>
          <w:rFonts w:ascii="Times New Roman" w:eastAsia="Times New Roman" w:hAnsi="Times New Roman"/>
        </w:rPr>
      </w:pPr>
      <w:r w:rsidRPr="00E0147F">
        <w:rPr>
          <w:rFonts w:ascii="Times New Roman" w:hAnsi="Times New Roman"/>
        </w:rPr>
        <w:t>General Description</w:t>
      </w:r>
    </w:p>
    <w:p w:rsidR="004A47B7" w:rsidRPr="00E0147F" w:rsidRDefault="004A47B7" w:rsidP="004A47B7">
      <w:pPr>
        <w:pStyle w:val="Title"/>
        <w:rPr>
          <w:rFonts w:ascii="Times New Roman" w:hAnsi="Times New Roman"/>
        </w:rPr>
      </w:pPr>
    </w:p>
    <w:p w:rsidR="004A47B7" w:rsidRPr="00E0147F" w:rsidRDefault="004A47B7" w:rsidP="00D5285B">
      <w:pPr>
        <w:pStyle w:val="Heading1"/>
        <w:numPr>
          <w:ilvl w:val="1"/>
          <w:numId w:val="6"/>
        </w:numPr>
      </w:pPr>
      <w:r w:rsidRPr="00E0147F">
        <w:t>Product Perspective</w:t>
      </w:r>
    </w:p>
    <w:p w:rsidR="0012717E" w:rsidRDefault="0012717E" w:rsidP="0012717E">
      <w:pPr>
        <w:ind w:left="720"/>
      </w:pPr>
      <w:r>
        <w:tab/>
        <w:t>Any member can register and view available products. An only registered member can purchase multiple products regardless of quantity. Contact us page is available to contact Admin for queries.</w:t>
      </w:r>
    </w:p>
    <w:p w:rsidR="0012717E" w:rsidRDefault="0012717E">
      <w:pPr>
        <w:ind w:left="720"/>
        <w:jc w:val="both"/>
        <w:pPrChange w:id="287" w:author="Chokka,Deepthi Tejaswani" w:date="2020-06-20T22:09:00Z">
          <w:pPr>
            <w:ind w:left="720"/>
          </w:pPr>
        </w:pPrChange>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rsidR="004A47B7" w:rsidRDefault="0012717E">
      <w:pPr>
        <w:ind w:left="720"/>
      </w:pPr>
      <w:r>
        <w:t xml:space="preserve"> </w:t>
      </w:r>
      <w:r>
        <w:tab/>
        <w:t>Admin can add products, edit product information and add/remove a product. Admin can ship an order to the user based on the order placed by sending confirmation mail.</w:t>
      </w:r>
    </w:p>
    <w:p w:rsidR="00E0147F" w:rsidRPr="00E0147F" w:rsidRDefault="00E0147F" w:rsidP="004A47B7"/>
    <w:p w:rsidR="004A47B7" w:rsidRPr="00E0147F" w:rsidRDefault="004A47B7" w:rsidP="00D5285B">
      <w:pPr>
        <w:pStyle w:val="Heading1"/>
        <w:numPr>
          <w:ilvl w:val="1"/>
          <w:numId w:val="6"/>
        </w:numPr>
        <w:rPr>
          <w:rStyle w:val="Strong"/>
          <w:rFonts w:ascii="Times New Roman" w:hAnsi="Times New Roman"/>
          <w:b/>
        </w:rPr>
      </w:pPr>
      <w:r w:rsidRPr="00E0147F">
        <w:t>Product Functions</w:t>
      </w:r>
    </w:p>
    <w:p w:rsidR="004A47B7" w:rsidRPr="00E0147F" w:rsidRDefault="00E0147F">
      <w:pPr>
        <w:ind w:left="720"/>
        <w:rPr>
          <w:rStyle w:val="Strong"/>
          <w:rFonts w:ascii="Times New Roman" w:hAnsi="Times New Roman"/>
          <w:b w:val="0"/>
          <w:szCs w:val="24"/>
        </w:rPr>
        <w:pPrChange w:id="288" w:author="Chokka,Deepthi Tejaswani" w:date="2020-06-20T22:04:00Z">
          <w:pPr>
            <w:ind w:left="360"/>
          </w:pPr>
        </w:pPrChange>
      </w:pPr>
      <w:r>
        <w:rPr>
          <w:rStyle w:val="Strong"/>
          <w:rFonts w:ascii="Times New Roman" w:hAnsi="Times New Roman"/>
          <w:b w:val="0"/>
        </w:rPr>
        <w:tab/>
      </w:r>
      <w:del w:id="289" w:author="Chokka,Deepthi Tejaswani" w:date="2020-06-20T22:04:00Z">
        <w:r w:rsidR="006B4B30" w:rsidDel="0012717E">
          <w:rPr>
            <w:rStyle w:val="Strong"/>
            <w:rFonts w:ascii="Times New Roman" w:hAnsi="Times New Roman"/>
            <w:b w:val="0"/>
          </w:rPr>
          <w:tab/>
        </w:r>
      </w:del>
      <w:r w:rsidR="004A47B7"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ins w:id="290" w:author="Chokka,Deepthi Tejaswani" w:date="2020-06-20T22:12:00Z">
        <w:r w:rsidR="0012717E">
          <w:rPr>
            <w:rStyle w:val="Strong"/>
            <w:rFonts w:ascii="Times New Roman" w:hAnsi="Times New Roman"/>
            <w:b w:val="0"/>
          </w:rPr>
          <w:t xml:space="preserve">the </w:t>
        </w:r>
      </w:ins>
      <w:r w:rsidR="004A47B7" w:rsidRPr="00E0147F">
        <w:rPr>
          <w:rStyle w:val="Strong"/>
          <w:rFonts w:ascii="Times New Roman" w:hAnsi="Times New Roman"/>
          <w:b w:val="0"/>
        </w:rPr>
        <w:t>cart/wish list and order online.</w:t>
      </w:r>
    </w:p>
    <w:p w:rsidR="004A47B7" w:rsidRPr="00E0147F" w:rsidRDefault="004A47B7" w:rsidP="004A47B7">
      <w:pPr>
        <w:rPr>
          <w:rStyle w:val="Strong"/>
          <w:rFonts w:ascii="Times New Roman" w:hAnsi="Times New Roman"/>
          <w:b w:val="0"/>
        </w:rPr>
      </w:pPr>
    </w:p>
    <w:p w:rsidR="003A40D1" w:rsidRPr="003A40D1" w:rsidRDefault="004A47B7" w:rsidP="00D5285B">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rsidR="004A47B7" w:rsidRPr="00E0147F" w:rsidRDefault="00E0147F" w:rsidP="003A40D1">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004A47B7"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rsidR="004A47B7" w:rsidRPr="00E0147F" w:rsidRDefault="004A47B7" w:rsidP="00E0147F">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ins w:id="291" w:author="Chokka,Deepthi Tejaswani" w:date="2020-06-20T22:12:00Z">
        <w:r w:rsidR="0012717E">
          <w:rPr>
            <w:rStyle w:val="Strong"/>
            <w:rFonts w:ascii="Times New Roman" w:hAnsi="Times New Roman"/>
            <w:b w:val="0"/>
          </w:rPr>
          <w:t>m</w:t>
        </w:r>
      </w:ins>
      <w:del w:id="292" w:author="Chokka,Deepthi Tejaswani" w:date="2020-06-20T22:12:00Z">
        <w:r w:rsidRPr="00E0147F" w:rsidDel="0012717E">
          <w:rPr>
            <w:rStyle w:val="Strong"/>
            <w:rFonts w:ascii="Times New Roman" w:hAnsi="Times New Roman"/>
            <w:b w:val="0"/>
          </w:rPr>
          <w:delText>M</w:delText>
        </w:r>
      </w:del>
      <w:r w:rsidRPr="00E0147F">
        <w:rPr>
          <w:rStyle w:val="Strong"/>
          <w:rFonts w:ascii="Times New Roman" w:hAnsi="Times New Roman"/>
          <w:b w:val="0"/>
        </w:rPr>
        <w:t>obile number, address and password for signup.</w:t>
      </w:r>
    </w:p>
    <w:p w:rsidR="004A47B7" w:rsidRPr="00E0147F" w:rsidRDefault="004A47B7" w:rsidP="00E0147F">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ins w:id="293" w:author="Chokka,Deepthi Tejaswani" w:date="2020-06-20T22:12:00Z">
        <w:r w:rsidR="0012717E">
          <w:rPr>
            <w:rStyle w:val="Strong"/>
            <w:rFonts w:ascii="Times New Roman" w:hAnsi="Times New Roman"/>
            <w:b w:val="0"/>
          </w:rPr>
          <w:t>n</w:t>
        </w:r>
      </w:ins>
      <w:del w:id="294" w:author="Chokka,Deepthi Tejaswani" w:date="2020-06-20T22:12:00Z">
        <w:r w:rsidRPr="00E0147F" w:rsidDel="0012717E">
          <w:rPr>
            <w:rStyle w:val="Strong"/>
            <w:rFonts w:ascii="Times New Roman" w:hAnsi="Times New Roman"/>
            <w:b w:val="0"/>
          </w:rPr>
          <w:delText>N</w:delText>
        </w:r>
      </w:del>
      <w:r w:rsidRPr="00E0147F">
        <w:rPr>
          <w:rStyle w:val="Strong"/>
          <w:rFonts w:ascii="Times New Roman" w:hAnsi="Times New Roman"/>
          <w:b w:val="0"/>
        </w:rPr>
        <w:t xml:space="preserve">ame, </w:t>
      </w:r>
      <w:ins w:id="295" w:author="Chokka,Deepthi Tejaswani" w:date="2020-06-20T22:12:00Z">
        <w:r w:rsidR="0012717E">
          <w:rPr>
            <w:rStyle w:val="Strong"/>
            <w:rFonts w:ascii="Times New Roman" w:hAnsi="Times New Roman"/>
            <w:b w:val="0"/>
          </w:rPr>
          <w:t>e</w:t>
        </w:r>
      </w:ins>
      <w:del w:id="296" w:author="Chokka,Deepthi Tejaswani" w:date="2020-06-20T22:12:00Z">
        <w:r w:rsidRPr="00E0147F" w:rsidDel="0012717E">
          <w:rPr>
            <w:rStyle w:val="Strong"/>
            <w:rFonts w:ascii="Times New Roman" w:hAnsi="Times New Roman"/>
            <w:b w:val="0"/>
          </w:rPr>
          <w:delText>E</w:delText>
        </w:r>
      </w:del>
      <w:r w:rsidRPr="00E0147F">
        <w:rPr>
          <w:rStyle w:val="Strong"/>
          <w:rFonts w:ascii="Times New Roman" w:hAnsi="Times New Roman"/>
          <w:b w:val="0"/>
        </w:rPr>
        <w:t>mail password</w:t>
      </w:r>
      <w:del w:id="297" w:author="Chokka,Deepthi Tejaswani" w:date="2020-06-20T22:12:00Z">
        <w:r w:rsidRPr="00E0147F" w:rsidDel="0012717E">
          <w:rPr>
            <w:rStyle w:val="Strong"/>
            <w:rFonts w:ascii="Times New Roman" w:hAnsi="Times New Roman"/>
            <w:b w:val="0"/>
          </w:rPr>
          <w:delText>,</w:delText>
        </w:r>
      </w:del>
      <w:r w:rsidRPr="00E0147F">
        <w:rPr>
          <w:rStyle w:val="Strong"/>
          <w:rFonts w:ascii="Times New Roman" w:hAnsi="Times New Roman"/>
          <w:b w:val="0"/>
        </w:rPr>
        <w:t xml:space="preserve"> </w:t>
      </w:r>
      <w:del w:id="298" w:author="Chokka,Deepthi Tejaswani" w:date="2020-06-20T22:12:00Z">
        <w:r w:rsidRPr="00E0147F" w:rsidDel="0012717E">
          <w:rPr>
            <w:rStyle w:val="Strong"/>
            <w:rFonts w:ascii="Times New Roman" w:hAnsi="Times New Roman"/>
            <w:b w:val="0"/>
          </w:rPr>
          <w:delText>phone</w:delText>
        </w:r>
      </w:del>
      <w:ins w:id="299" w:author="Chokka,Deepthi Tejaswani" w:date="2020-06-20T22:12:00Z">
        <w:r w:rsidR="0012717E" w:rsidRPr="00E0147F">
          <w:rPr>
            <w:rStyle w:val="Strong"/>
            <w:rFonts w:ascii="Times New Roman" w:hAnsi="Times New Roman"/>
            <w:b w:val="0"/>
          </w:rPr>
          <w:t>and phone</w:t>
        </w:r>
      </w:ins>
      <w:r w:rsidRPr="00E0147F">
        <w:rPr>
          <w:rStyle w:val="Strong"/>
          <w:rFonts w:ascii="Times New Roman" w:hAnsi="Times New Roman"/>
          <w:b w:val="0"/>
        </w:rPr>
        <w:t xml:space="preserve">. </w:t>
      </w:r>
    </w:p>
    <w:p w:rsidR="004A47B7" w:rsidRPr="00E0147F" w:rsidRDefault="004A47B7" w:rsidP="004A47B7">
      <w:pPr>
        <w:rPr>
          <w:rStyle w:val="Strong"/>
          <w:rFonts w:ascii="Times New Roman" w:hAnsi="Times New Roman"/>
          <w:b w:val="0"/>
        </w:rPr>
      </w:pPr>
    </w:p>
    <w:p w:rsidR="003A40D1" w:rsidRPr="003A40D1" w:rsidRDefault="00E0147F" w:rsidP="00D5285B">
      <w:pPr>
        <w:pStyle w:val="Heading1"/>
        <w:numPr>
          <w:ilvl w:val="1"/>
          <w:numId w:val="6"/>
        </w:numPr>
        <w:rPr>
          <w:rStyle w:val="Strong"/>
          <w:rFonts w:ascii="Times New Roman" w:hAnsi="Times New Roman"/>
          <w:b/>
        </w:rPr>
      </w:pPr>
      <w:r>
        <w:rPr>
          <w:rStyle w:val="Strong"/>
          <w:rFonts w:ascii="Times New Roman" w:hAnsi="Times New Roman"/>
          <w:b/>
        </w:rPr>
        <w:t>General Constraint</w:t>
      </w:r>
    </w:p>
    <w:p w:rsidR="004A47B7" w:rsidRPr="00E0147F" w:rsidRDefault="00E0147F" w:rsidP="003A40D1">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004A47B7"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lastRenderedPageBreak/>
        <w:t>User should have android mobile phone to access the app.</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rsidR="004A47B7" w:rsidRPr="00E0147F" w:rsidRDefault="004A47B7" w:rsidP="004A47B7">
      <w:pPr>
        <w:rPr>
          <w:rStyle w:val="Strong"/>
          <w:rFonts w:ascii="Times New Roman" w:hAnsi="Times New Roman"/>
          <w:b w:val="0"/>
        </w:rPr>
      </w:pPr>
    </w:p>
    <w:p w:rsidR="004A47B7" w:rsidRPr="00E0147F" w:rsidRDefault="004A47B7" w:rsidP="004A47B7">
      <w:pPr>
        <w:rPr>
          <w:rStyle w:val="Strong"/>
          <w:rFonts w:ascii="Times New Roman" w:hAnsi="Times New Roman"/>
          <w:b w:val="0"/>
        </w:rPr>
      </w:pPr>
    </w:p>
    <w:p w:rsidR="004A47B7" w:rsidRDefault="004A47B7" w:rsidP="00D5285B">
      <w:pPr>
        <w:pStyle w:val="Heading1"/>
        <w:numPr>
          <w:ilvl w:val="1"/>
          <w:numId w:val="6"/>
        </w:numPr>
        <w:rPr>
          <w:rStyle w:val="Strong"/>
          <w:rFonts w:ascii="Times New Roman" w:hAnsi="Times New Roman"/>
          <w:b/>
        </w:rPr>
      </w:pPr>
      <w:r w:rsidRPr="00E0147F">
        <w:rPr>
          <w:rStyle w:val="Strong"/>
          <w:rFonts w:ascii="Times New Roman" w:hAnsi="Times New Roman"/>
          <w:b/>
        </w:rPr>
        <w:t>Assumptions and Dependencies</w:t>
      </w:r>
      <w:r w:rsidR="006B4B30">
        <w:rPr>
          <w:rStyle w:val="Strong"/>
          <w:rFonts w:ascii="Times New Roman" w:hAnsi="Times New Roman"/>
          <w:b/>
        </w:rPr>
        <w:t>:</w:t>
      </w:r>
    </w:p>
    <w:p w:rsidR="00D5285B" w:rsidDel="0012717E" w:rsidRDefault="006B4B30">
      <w:pPr>
        <w:pStyle w:val="Title"/>
        <w:spacing w:before="240"/>
        <w:jc w:val="left"/>
        <w:rPr>
          <w:del w:id="300" w:author="Chokka,Deepthi Tejaswani" w:date="2020-06-20T22:05:00Z"/>
          <w:rStyle w:val="Strong"/>
          <w:rFonts w:ascii="Times New Roman" w:hAnsi="Times New Roman"/>
          <w:b/>
          <w:sz w:val="24"/>
          <w:szCs w:val="24"/>
        </w:rPr>
        <w:pPrChange w:id="301" w:author="Chokka,Deepthi Tejaswani" w:date="2020-06-20T22:05:00Z">
          <w:pPr>
            <w:pStyle w:val="Title"/>
            <w:spacing w:before="240"/>
            <w:ind w:left="270"/>
            <w:jc w:val="left"/>
          </w:pPr>
        </w:pPrChange>
      </w:pPr>
      <w:del w:id="302" w:author="Chokka,Deepthi Tejaswani" w:date="2020-06-20T22:05:00Z">
        <w:r w:rsidDel="0012717E">
          <w:rPr>
            <w:rStyle w:val="Strong"/>
            <w:rFonts w:ascii="Times New Roman" w:hAnsi="Times New Roman"/>
            <w:b/>
            <w:sz w:val="24"/>
            <w:szCs w:val="24"/>
          </w:rPr>
          <w:tab/>
        </w:r>
      </w:del>
      <w:r>
        <w:rPr>
          <w:rStyle w:val="Strong"/>
          <w:rFonts w:ascii="Times New Roman" w:hAnsi="Times New Roman"/>
          <w:b/>
          <w:sz w:val="24"/>
          <w:szCs w:val="24"/>
        </w:rPr>
        <w:tab/>
      </w:r>
      <w:ins w:id="303" w:author="Chokka,Deepthi Tejaswani" w:date="2020-06-20T22:05:00Z">
        <w:r w:rsidR="0012717E">
          <w:rPr>
            <w:rStyle w:val="Strong"/>
            <w:rFonts w:ascii="Times New Roman" w:hAnsi="Times New Roman"/>
            <w:b/>
            <w:sz w:val="24"/>
            <w:szCs w:val="24"/>
          </w:rPr>
          <w:t xml:space="preserve">   </w:t>
        </w:r>
        <w:r w:rsidR="0012717E">
          <w:rPr>
            <w:rStyle w:val="Strong"/>
            <w:rFonts w:ascii="Times New Roman" w:hAnsi="Times New Roman"/>
            <w:b/>
            <w:sz w:val="24"/>
            <w:szCs w:val="24"/>
          </w:rPr>
          <w:tab/>
        </w:r>
      </w:ins>
    </w:p>
    <w:p w:rsidR="006B4B30" w:rsidRPr="006B4B30" w:rsidRDefault="006B4B30">
      <w:pPr>
        <w:pStyle w:val="Title"/>
        <w:spacing w:before="240"/>
        <w:jc w:val="left"/>
        <w:rPr>
          <w:rStyle w:val="Strong"/>
          <w:rFonts w:ascii="Times New Roman" w:hAnsi="Times New Roman"/>
          <w:b/>
          <w:sz w:val="24"/>
          <w:szCs w:val="24"/>
        </w:rPr>
        <w:pPrChange w:id="304" w:author="Chokka,Deepthi Tejaswani" w:date="2020-06-20T22:05:00Z">
          <w:pPr>
            <w:pStyle w:val="Title"/>
            <w:spacing w:before="240"/>
            <w:ind w:left="270"/>
            <w:jc w:val="left"/>
          </w:pPr>
        </w:pPrChange>
      </w:pPr>
      <w:r w:rsidRPr="006B4B30">
        <w:rPr>
          <w:rStyle w:val="Strong"/>
          <w:rFonts w:ascii="Times New Roman" w:hAnsi="Times New Roman"/>
          <w:b/>
          <w:sz w:val="24"/>
          <w:szCs w:val="24"/>
        </w:rPr>
        <w:t>Assumptions: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easily identify the product by product brand which is mentioned in the description.</w:t>
      </w:r>
    </w:p>
    <w:p w:rsidR="004A47B7" w:rsidRPr="00E0147F" w:rsidRDefault="002C07DA">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004A47B7" w:rsidRPr="00E0147F">
        <w:rPr>
          <w:rStyle w:val="Strong"/>
          <w:rFonts w:ascii="Times New Roman" w:hAnsi="Times New Roman"/>
          <w:b w:val="0"/>
        </w:rPr>
        <w:t xml:space="preserve"> can accept online orders and payments.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purchase the product easily by searching.</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do online payments.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Us</w:t>
      </w:r>
      <w:r w:rsidR="004A47B7" w:rsidRPr="00E0147F">
        <w:rPr>
          <w:rStyle w:val="Strong"/>
          <w:rFonts w:ascii="Times New Roman" w:hAnsi="Times New Roman"/>
          <w:b w:val="0"/>
        </w:rPr>
        <w:t>ers can check the status of the order.</w:t>
      </w:r>
    </w:p>
    <w:p w:rsidR="004A47B7" w:rsidRPr="00E0147F" w:rsidRDefault="004A47B7" w:rsidP="004A47B7">
      <w:pPr>
        <w:rPr>
          <w:rStyle w:val="Strong"/>
          <w:rFonts w:ascii="Times New Roman" w:hAnsi="Times New Roman"/>
          <w:b w:val="0"/>
        </w:rPr>
      </w:pPr>
    </w:p>
    <w:p w:rsidR="004A47B7" w:rsidRPr="00E0147F" w:rsidRDefault="006B4B30" w:rsidP="004A47B7">
      <w:pPr>
        <w:rPr>
          <w:rStyle w:val="Strong"/>
          <w:rFonts w:ascii="Times New Roman" w:hAnsi="Times New Roman"/>
          <w:color w:val="0D0D0D"/>
        </w:rPr>
      </w:pPr>
      <w:r>
        <w:rPr>
          <w:rStyle w:val="Strong"/>
          <w:rFonts w:ascii="Times New Roman" w:hAnsi="Times New Roman"/>
          <w:color w:val="0D0D0D"/>
        </w:rPr>
        <w:tab/>
      </w:r>
      <w:ins w:id="305" w:author="Chokka,Deepthi Tejaswani" w:date="2020-06-20T22:05:00Z">
        <w:r w:rsidR="0012717E">
          <w:rPr>
            <w:rStyle w:val="Strong"/>
            <w:rFonts w:ascii="Times New Roman" w:hAnsi="Times New Roman"/>
            <w:color w:val="0D0D0D"/>
          </w:rPr>
          <w:tab/>
        </w:r>
      </w:ins>
      <w:r>
        <w:rPr>
          <w:rStyle w:val="Strong"/>
          <w:rFonts w:ascii="Times New Roman" w:hAnsi="Times New Roman"/>
          <w:color w:val="0D0D0D"/>
        </w:rPr>
        <w:tab/>
      </w:r>
      <w:r w:rsidR="004A47B7" w:rsidRPr="00E0147F">
        <w:rPr>
          <w:rStyle w:val="Strong"/>
          <w:rFonts w:ascii="Times New Roman" w:hAnsi="Times New Roman"/>
          <w:color w:val="0D0D0D"/>
        </w:rPr>
        <w:t>Dependencies:</w:t>
      </w:r>
    </w:p>
    <w:p w:rsidR="004A47B7" w:rsidRPr="00E0147F" w:rsidRDefault="002C07DA" w:rsidP="00E0147F">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004A47B7" w:rsidRPr="00E0147F">
        <w:rPr>
          <w:rStyle w:val="Strong"/>
          <w:rFonts w:ascii="Times New Roman" w:hAnsi="Times New Roman"/>
          <w:b w:val="0"/>
        </w:rPr>
        <w:t xml:space="preserve"> need to purchase different products from different vendors</w:t>
      </w:r>
    </w:p>
    <w:p w:rsidR="004A47B7" w:rsidRPr="00E0147F" w:rsidRDefault="004A47B7" w:rsidP="004A47B7">
      <w:pPr>
        <w:pStyle w:val="Title"/>
        <w:rPr>
          <w:rStyle w:val="Strong"/>
          <w:rFonts w:ascii="Times New Roman" w:hAnsi="Times New Roman"/>
        </w:rPr>
      </w:pPr>
    </w:p>
    <w:p w:rsidR="004A47B7" w:rsidRPr="00E0147F" w:rsidRDefault="004A47B7" w:rsidP="004A47B7">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EE6209">
      <w:pPr>
        <w:pStyle w:val="Title"/>
        <w:jc w:val="left"/>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ins w:id="306" w:author="Chokka,Deepthi Tejaswani" w:date="2020-06-20T22:06:00Z"/>
          <w:rStyle w:val="Strong"/>
          <w:rFonts w:ascii="Times New Roman" w:hAnsi="Times New Roman"/>
          <w:b/>
        </w:rPr>
      </w:pPr>
    </w:p>
    <w:p w:rsidR="0012717E" w:rsidRDefault="0012717E" w:rsidP="00070915">
      <w:pPr>
        <w:pStyle w:val="Title"/>
        <w:rPr>
          <w:rStyle w:val="Strong"/>
          <w:rFonts w:ascii="Times New Roman" w:hAnsi="Times New Roman"/>
          <w:b/>
        </w:rPr>
      </w:pPr>
    </w:p>
    <w:p w:rsidR="00070915" w:rsidRPr="00EE6209" w:rsidRDefault="00070915" w:rsidP="00D46641">
      <w:pPr>
        <w:pStyle w:val="Title"/>
        <w:numPr>
          <w:ilvl w:val="0"/>
          <w:numId w:val="6"/>
        </w:numPr>
        <w:rPr>
          <w:rStyle w:val="Strong"/>
          <w:rFonts w:ascii="Times New Roman" w:hAnsi="Times New Roman"/>
          <w:b/>
        </w:rPr>
      </w:pPr>
      <w:r w:rsidRPr="00EE6209">
        <w:rPr>
          <w:rStyle w:val="Strong"/>
          <w:rFonts w:ascii="Times New Roman" w:hAnsi="Times New Roman"/>
          <w:b/>
        </w:rPr>
        <w:t>Specific Requirements</w:t>
      </w:r>
    </w:p>
    <w:p w:rsidR="00D46641" w:rsidRPr="00EE6209" w:rsidRDefault="00D46641" w:rsidP="00D46641">
      <w:pPr>
        <w:pStyle w:val="Title"/>
        <w:ind w:left="480"/>
        <w:jc w:val="left"/>
        <w:rPr>
          <w:rStyle w:val="Strong"/>
          <w:rFonts w:ascii="Times New Roman" w:hAnsi="Times New Roman"/>
          <w:b/>
        </w:rPr>
      </w:pPr>
    </w:p>
    <w:p w:rsidR="00D46641" w:rsidDel="00A168F0" w:rsidRDefault="00D46641">
      <w:pPr>
        <w:pStyle w:val="ListParagraph"/>
        <w:numPr>
          <w:ilvl w:val="1"/>
          <w:numId w:val="6"/>
        </w:numPr>
        <w:spacing w:after="160" w:line="259" w:lineRule="auto"/>
        <w:rPr>
          <w:del w:id="307" w:author="Chokka,Deepthi Tejaswani" w:date="2020-06-22T16:58:00Z"/>
          <w:rStyle w:val="Heading1Char"/>
          <w:rFonts w:ascii="Times New Roman" w:hAnsi="Times New Roman"/>
        </w:rPr>
        <w:pPrChange w:id="308" w:author="Chokka,Deepthi Tejaswani" w:date="2020-06-22T16:58:00Z">
          <w:pPr>
            <w:pStyle w:val="ListParagraph"/>
            <w:spacing w:after="160" w:line="259" w:lineRule="auto"/>
            <w:ind w:left="0"/>
          </w:pPr>
        </w:pPrChange>
      </w:pPr>
      <w:r w:rsidRPr="00EE6209">
        <w:rPr>
          <w:rStyle w:val="Heading1Char"/>
          <w:rFonts w:ascii="Times New Roman" w:hAnsi="Times New Roman"/>
        </w:rPr>
        <w:t>External Interface Requirements</w:t>
      </w:r>
    </w:p>
    <w:p w:rsidR="00A168F0" w:rsidRDefault="00A168F0" w:rsidP="00174E40">
      <w:pPr>
        <w:pStyle w:val="ListParagraph"/>
        <w:numPr>
          <w:ilvl w:val="1"/>
          <w:numId w:val="6"/>
        </w:numPr>
        <w:spacing w:after="160" w:line="259" w:lineRule="auto"/>
        <w:rPr>
          <w:ins w:id="309" w:author="Chokka,Deepthi Tejaswani" w:date="2020-06-22T16:58:00Z"/>
          <w:rStyle w:val="Heading1Char"/>
          <w:rFonts w:ascii="Times New Roman" w:hAnsi="Times New Roman"/>
        </w:rPr>
      </w:pPr>
    </w:p>
    <w:p w:rsidR="00894054" w:rsidRPr="0020625E" w:rsidRDefault="00A168F0">
      <w:pPr>
        <w:spacing w:after="160" w:line="259" w:lineRule="auto"/>
        <w:ind w:left="1440"/>
        <w:rPr>
          <w:rStyle w:val="Heading1Char"/>
          <w:rFonts w:ascii="Times New Roman" w:hAnsi="Times New Roman"/>
          <w:b w:val="0"/>
          <w:sz w:val="24"/>
          <w:szCs w:val="24"/>
        </w:rPr>
        <w:pPrChange w:id="310" w:author="Chokka,Deepthi Tejaswani" w:date="2020-06-22T16:59:00Z">
          <w:pPr>
            <w:pStyle w:val="ListParagraph"/>
            <w:spacing w:after="160" w:line="259" w:lineRule="auto"/>
            <w:ind w:left="0"/>
          </w:pPr>
        </w:pPrChange>
      </w:pPr>
      <w:ins w:id="311" w:author="Chokka,Deepthi Tejaswani" w:date="2020-06-22T16:59:00Z">
        <w:r>
          <w:rPr>
            <w:rStyle w:val="Heading1Char"/>
            <w:rFonts w:ascii="Times New Roman" w:hAnsi="Times New Roman"/>
            <w:b w:val="0"/>
            <w:sz w:val="24"/>
            <w:szCs w:val="24"/>
          </w:rPr>
          <w:tab/>
        </w:r>
      </w:ins>
      <w:r w:rsidR="00894054"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rsidR="00D46641" w:rsidRDefault="00D46641" w:rsidP="00D46641">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rsidR="00524F5C" w:rsidRPr="00EE6209" w:rsidRDefault="00A168F0">
      <w:pPr>
        <w:pStyle w:val="ListParagraph"/>
        <w:spacing w:after="160" w:line="259" w:lineRule="auto"/>
        <w:ind w:left="1440"/>
        <w:rPr>
          <w:rStyle w:val="Heading1Char"/>
          <w:rFonts w:ascii="Times New Roman" w:hAnsi="Times New Roman"/>
        </w:rPr>
        <w:pPrChange w:id="312" w:author="Chokka,Deepthi Tejaswani" w:date="2020-06-21T20:36:00Z">
          <w:pPr>
            <w:pStyle w:val="ListParagraph"/>
            <w:numPr>
              <w:ilvl w:val="2"/>
              <w:numId w:val="6"/>
            </w:numPr>
            <w:spacing w:after="160" w:line="259" w:lineRule="auto"/>
            <w:ind w:left="1440" w:hanging="720"/>
          </w:pPr>
        </w:pPrChange>
      </w:pPr>
      <w:r>
        <w:tab/>
      </w:r>
      <w:r w:rsidR="00524F5C"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00524F5C" w:rsidRPr="00524F5C">
        <w:rPr>
          <w:b/>
          <w:bCs/>
          <w:color w:val="0E101A"/>
        </w:rPr>
        <w:t> </w:t>
      </w:r>
    </w:p>
    <w:p w:rsidR="00D46641" w:rsidRDefault="00D46641" w:rsidP="0020625E">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rsidR="00827834" w:rsidRPr="00827834" w:rsidRDefault="00827834">
      <w:pPr>
        <w:tabs>
          <w:tab w:val="clear" w:pos="180"/>
          <w:tab w:val="clear" w:pos="360"/>
          <w:tab w:val="clear" w:pos="720"/>
        </w:tabs>
        <w:spacing w:after="160" w:line="259" w:lineRule="auto"/>
        <w:ind w:left="1440" w:firstLine="720"/>
        <w:contextualSpacing/>
        <w:rPr>
          <w:rPrChange w:id="313" w:author="Chokka,Deepthi Tejaswani" w:date="2020-06-22T22:47:00Z">
            <w:rPr>
              <w:rFonts w:ascii="Times New Roman" w:hAnsi="Times New Roman"/>
            </w:rPr>
          </w:rPrChange>
        </w:rPr>
        <w:pPrChange w:id="314" w:author="Chokka,Deepthi Tejaswani" w:date="2020-06-22T22:47:00Z">
          <w:pPr/>
        </w:pPrChange>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rsidR="00827834" w:rsidRPr="00911935" w:rsidRDefault="00827834" w:rsidP="00827834">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Memory of 4 GB RAM or more</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Monitor resolution of 1024 x 768 or higher</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1 GB (or more) available hard disk space</w:t>
      </w:r>
    </w:p>
    <w:p w:rsidR="00827834" w:rsidRDefault="00827834">
      <w:pPr>
        <w:rPr>
          <w:ins w:id="315" w:author="Chokka,Deepthi Tejaswani" w:date="2020-06-22T17:05:00Z"/>
          <w:rStyle w:val="Heading1Char"/>
          <w:rFonts w:ascii="Times New Roman" w:hAnsi="Times New Roman"/>
          <w:b w:val="0"/>
          <w:sz w:val="24"/>
          <w:szCs w:val="24"/>
        </w:rPr>
        <w:pPrChange w:id="316" w:author="Chokka,Deepthi Tejaswani" w:date="2020-06-22T22:47:00Z">
          <w:pPr>
            <w:ind w:left="1440"/>
          </w:pPr>
        </w:pPrChange>
      </w:pPr>
    </w:p>
    <w:p w:rsidR="002B5759" w:rsidRPr="00EE6209" w:rsidDel="00827834" w:rsidRDefault="002B5759" w:rsidP="002B5759">
      <w:pPr>
        <w:ind w:left="1440"/>
        <w:rPr>
          <w:del w:id="317" w:author="Chokka,Deepthi Tejaswani" w:date="2020-06-22T22:39:00Z"/>
          <w:rStyle w:val="Heading1Char"/>
          <w:rFonts w:ascii="Times New Roman" w:hAnsi="Times New Roman"/>
          <w:b w:val="0"/>
          <w:sz w:val="24"/>
          <w:szCs w:val="24"/>
        </w:rPr>
      </w:pPr>
    </w:p>
    <w:p w:rsidR="00D46641" w:rsidRPr="00EE6209" w:rsidRDefault="00D46641" w:rsidP="0020625E">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rsidR="00827834" w:rsidRDefault="00827834">
      <w:pPr>
        <w:ind w:left="1440"/>
        <w:pPrChange w:id="318" w:author="Chokka,Deepthi Tejaswani" w:date="2020-06-22T22:50:00Z">
          <w:pPr/>
        </w:pPrChange>
      </w:pPr>
      <w:r>
        <w:t>The points stated below are the software requirements which are useful for successful completion of the project.</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Genymotion to run the simulator in Android Studio</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Android SDK tools 22.0.5 or (latest version)</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Android 4.2.2 platform API 17</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Android Studio</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GitHub</w:t>
      </w:r>
      <w:r w:rsidR="0001356C">
        <w:t xml:space="preserve"> for collaborating with tram members with an ease</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rsidR="0001356C" w:rsidRPr="0001356C" w:rsidRDefault="0001356C">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Change w:id="319" w:author="Chokka,Deepthi Tejaswani" w:date="2020-06-22T22:52:00Z">
            <w:rPr>
              <w:rStyle w:val="Heading1Char"/>
              <w:rFonts w:ascii="Times New Roman" w:hAnsi="Times New Roman"/>
              <w:b w:val="0"/>
              <w:szCs w:val="24"/>
            </w:rPr>
          </w:rPrChange>
        </w:rPr>
      </w:pPr>
      <w:r w:rsidRPr="0001356C">
        <w:rPr>
          <w:rStyle w:val="Heading1Char"/>
          <w:rFonts w:ascii="Times New Roman" w:hAnsi="Times New Roman"/>
          <w:b w:val="0"/>
          <w:sz w:val="24"/>
          <w:szCs w:val="24"/>
          <w:rPrChange w:id="320" w:author="Chokka,Deepthi Tejaswani" w:date="2020-06-22T22:52:00Z">
            <w:rPr>
              <w:rStyle w:val="Heading1Char"/>
              <w:rFonts w:ascii="Times New Roman" w:hAnsi="Times New Roman"/>
              <w:szCs w:val="24"/>
            </w:rPr>
          </w:rPrChange>
        </w:rPr>
        <w:t>Visual Studio Code: Provides all the tools that the developer requires for building code</w:t>
      </w:r>
      <w:r>
        <w:rPr>
          <w:rStyle w:val="Heading1Char"/>
          <w:rFonts w:ascii="Times New Roman" w:hAnsi="Times New Roman"/>
          <w:b w:val="0"/>
          <w:sz w:val="24"/>
          <w:szCs w:val="24"/>
        </w:rPr>
        <w:t>.</w:t>
      </w:r>
    </w:p>
    <w:p w:rsidR="00A168F0" w:rsidRPr="0001356C" w:rsidDel="0001356C" w:rsidRDefault="00060668">
      <w:pPr>
        <w:pStyle w:val="ListParagraph"/>
        <w:numPr>
          <w:ilvl w:val="0"/>
          <w:numId w:val="36"/>
        </w:numPr>
        <w:tabs>
          <w:tab w:val="clear" w:pos="180"/>
          <w:tab w:val="clear" w:pos="360"/>
          <w:tab w:val="clear" w:pos="720"/>
        </w:tabs>
        <w:spacing w:after="160" w:line="259" w:lineRule="auto"/>
        <w:contextualSpacing/>
        <w:rPr>
          <w:del w:id="321" w:author="Chokka,Deepthi Tejaswani" w:date="2020-06-22T22:53:00Z"/>
          <w:rStyle w:val="Heading1Char"/>
          <w:b w:val="0"/>
          <w:sz w:val="24"/>
          <w:rPrChange w:id="322" w:author="Chokka,Deepthi Tejaswani" w:date="2020-06-22T22:53:00Z">
            <w:rPr>
              <w:del w:id="323" w:author="Chokka,Deepthi Tejaswani" w:date="2020-06-22T22:53:00Z"/>
              <w:rStyle w:val="Heading1Char"/>
              <w:rFonts w:ascii="Times New Roman" w:hAnsi="Times New Roman"/>
              <w:b w:val="0"/>
              <w:sz w:val="24"/>
              <w:szCs w:val="24"/>
            </w:rPr>
          </w:rPrChange>
        </w:rPr>
        <w:pPrChange w:id="324" w:author="Chokka,Deepthi Tejaswani" w:date="2020-06-22T22:53:00Z">
          <w:pPr>
            <w:ind w:left="1440"/>
          </w:pPr>
        </w:pPrChange>
      </w:pPr>
      <w:del w:id="325" w:author="Chokka,Deepthi Tejaswani" w:date="2020-06-22T22:39:00Z">
        <w:r w:rsidRPr="0001356C" w:rsidDel="00827834">
          <w:rPr>
            <w:rStyle w:val="Heading1Char"/>
            <w:rFonts w:ascii="Times New Roman" w:hAnsi="Times New Roman"/>
            <w:b w:val="0"/>
            <w:sz w:val="24"/>
            <w:szCs w:val="24"/>
          </w:rPr>
          <w:delText>Operating system</w:delText>
        </w:r>
      </w:del>
    </w:p>
    <w:p w:rsidR="00827834" w:rsidRDefault="00827834">
      <w:pPr>
        <w:pStyle w:val="ListParagraph"/>
        <w:rPr>
          <w:ins w:id="326" w:author="Chokka,Deepthi Tejaswani" w:date="2020-06-22T17:01:00Z"/>
          <w:rStyle w:val="Heading1Char"/>
          <w:rFonts w:ascii="Times New Roman" w:hAnsi="Times New Roman"/>
          <w:b w:val="0"/>
          <w:sz w:val="24"/>
          <w:szCs w:val="24"/>
        </w:rPr>
        <w:pPrChange w:id="327" w:author="Chokka,Deepthi Tejaswani" w:date="2020-06-22T22:53:00Z">
          <w:pPr>
            <w:ind w:left="1440"/>
          </w:pPr>
        </w:pPrChange>
      </w:pPr>
    </w:p>
    <w:p w:rsidR="00060668" w:rsidRPr="00EE6209" w:rsidRDefault="00060668" w:rsidP="00EE6209">
      <w:pPr>
        <w:ind w:left="1440"/>
        <w:rPr>
          <w:rStyle w:val="Heading1Char"/>
          <w:rFonts w:ascii="Times New Roman" w:hAnsi="Times New Roman"/>
          <w:sz w:val="24"/>
          <w:szCs w:val="24"/>
        </w:rPr>
      </w:pPr>
      <w:del w:id="328" w:author="Chokka,Deepthi Tejaswani" w:date="2020-06-22T17:00:00Z">
        <w:r w:rsidRPr="00EE6209" w:rsidDel="00A168F0">
          <w:rPr>
            <w:rStyle w:val="Heading1Char"/>
            <w:rFonts w:ascii="Times New Roman" w:hAnsi="Times New Roman"/>
            <w:b w:val="0"/>
            <w:sz w:val="24"/>
            <w:szCs w:val="24"/>
          </w:rPr>
          <w:delText>Database</w:delText>
        </w:r>
      </w:del>
    </w:p>
    <w:p w:rsidR="00D46641" w:rsidRPr="00EE6209" w:rsidRDefault="00D46641" w:rsidP="0020625E">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rsidR="00060668" w:rsidRPr="00EE6209" w:rsidRDefault="00060668" w:rsidP="00EE6209">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w:t>
      </w:r>
      <w:r w:rsidR="00EE6209" w:rsidRPr="00EE6209">
        <w:rPr>
          <w:rStyle w:val="Heading1Char"/>
          <w:rFonts w:ascii="Times New Roman" w:hAnsi="Times New Roman"/>
          <w:b w:val="0"/>
          <w:sz w:val="24"/>
        </w:rPr>
        <w:t>. We are using this e-commerce application for showing the products to the customers, allowing customers to buy those products, etc.</w:t>
      </w:r>
    </w:p>
    <w:p w:rsidR="00070915" w:rsidRPr="00D46641" w:rsidRDefault="00070915" w:rsidP="00D46641">
      <w:pPr>
        <w:pStyle w:val="Heading1"/>
        <w:numPr>
          <w:ilvl w:val="1"/>
          <w:numId w:val="6"/>
        </w:numPr>
      </w:pPr>
      <w:r w:rsidRPr="00D46641">
        <w:t>Functional Requirement</w:t>
      </w:r>
      <w:r w:rsidR="00174E40" w:rsidRPr="00D46641">
        <w:t>s:</w:t>
      </w:r>
    </w:p>
    <w:p w:rsidR="00070915" w:rsidRPr="00E0147F" w:rsidRDefault="00174E40" w:rsidP="003A40D1">
      <w:pPr>
        <w:pStyle w:val="Heading1"/>
        <w:rPr>
          <w:rFonts w:ascii="Times New Roman" w:hAnsi="Times New Roman"/>
        </w:rPr>
      </w:pPr>
      <w:r>
        <w:rPr>
          <w:rFonts w:ascii="Times New Roman" w:hAnsi="Times New Roman"/>
        </w:rPr>
        <w:tab/>
      </w:r>
      <w:r>
        <w:rPr>
          <w:rFonts w:ascii="Times New Roman" w:hAnsi="Times New Roman"/>
        </w:rPr>
        <w:tab/>
      </w:r>
      <w:r w:rsidR="00D46641">
        <w:rPr>
          <w:rFonts w:ascii="Times New Roman" w:hAnsi="Times New Roman"/>
        </w:rPr>
        <w:tab/>
      </w:r>
      <w:r w:rsidR="00070915" w:rsidRPr="00E0147F">
        <w:rPr>
          <w:rFonts w:ascii="Times New Roman" w:hAnsi="Times New Roman"/>
        </w:rPr>
        <w:t>Customer:</w:t>
      </w:r>
    </w:p>
    <w:p w:rsidR="00070915" w:rsidRPr="00E0147F" w:rsidRDefault="00070915" w:rsidP="00070915">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rsidR="00070915" w:rsidRPr="00E0147F" w:rsidRDefault="00070915" w:rsidP="00070915">
      <w:pPr>
        <w:rPr>
          <w:rFonts w:ascii="Times New Roman" w:hAnsi="Times New Roman"/>
        </w:rPr>
      </w:pPr>
    </w:p>
    <w:p w:rsidR="00070915" w:rsidRPr="00E0147F" w:rsidRDefault="00174E40" w:rsidP="00070915">
      <w:pPr>
        <w:numPr>
          <w:ilvl w:val="0"/>
          <w:numId w:val="10"/>
        </w:numPr>
        <w:rPr>
          <w:rFonts w:ascii="Times New Roman" w:hAnsi="Times New Roman"/>
        </w:rPr>
      </w:pPr>
      <w:r>
        <w:rPr>
          <w:rFonts w:ascii="Times New Roman" w:hAnsi="Times New Roman"/>
          <w:b/>
        </w:rPr>
        <w:t xml:space="preserve">Login </w:t>
      </w:r>
      <w:r w:rsidR="00070915" w:rsidRPr="00E0147F">
        <w:rPr>
          <w:rFonts w:ascii="Times New Roman" w:hAnsi="Times New Roman"/>
          <w:b/>
        </w:rPr>
        <w:t>Page:</w:t>
      </w:r>
      <w:r w:rsidR="00070915" w:rsidRPr="00E0147F">
        <w:rPr>
          <w:rFonts w:ascii="Times New Roman" w:hAnsi="Times New Roman"/>
        </w:rPr>
        <w:t xml:space="preserve"> As soon as the user clicks upon the sign-in button, entering username and password so as to log in successfully after validating.</w:t>
      </w:r>
    </w:p>
    <w:p w:rsidR="00070915" w:rsidRPr="00E0147F" w:rsidRDefault="00070915" w:rsidP="00070915">
      <w:pPr>
        <w:rPr>
          <w:rFonts w:ascii="Times New Roman" w:hAnsi="Times New Roman"/>
        </w:rPr>
      </w:pPr>
    </w:p>
    <w:p w:rsidR="00070915" w:rsidRPr="00E0147F" w:rsidRDefault="00174E40" w:rsidP="00070915">
      <w:pPr>
        <w:numPr>
          <w:ilvl w:val="0"/>
          <w:numId w:val="10"/>
        </w:numPr>
        <w:rPr>
          <w:rFonts w:ascii="Times New Roman" w:hAnsi="Times New Roman"/>
        </w:rPr>
      </w:pPr>
      <w:r>
        <w:rPr>
          <w:rFonts w:ascii="Times New Roman" w:hAnsi="Times New Roman"/>
          <w:b/>
        </w:rPr>
        <w:t>Sign-</w:t>
      </w:r>
      <w:r w:rsidR="00070915" w:rsidRPr="00E0147F">
        <w:rPr>
          <w:rFonts w:ascii="Times New Roman" w:hAnsi="Times New Roman"/>
          <w:b/>
        </w:rPr>
        <w:t>up Page:</w:t>
      </w:r>
      <w:r w:rsidR="00070915" w:rsidRPr="00E0147F">
        <w:rPr>
          <w:rFonts w:ascii="Times New Roman" w:hAnsi="Times New Roman"/>
        </w:rPr>
        <w:t xml:space="preserve"> As soon as the user clicks on signup button, the user has to register into the app wherein they have to type certain basic information about them.</w:t>
      </w:r>
    </w:p>
    <w:p w:rsidR="00070915" w:rsidRPr="00E0147F" w:rsidRDefault="00070915" w:rsidP="00070915">
      <w:pPr>
        <w:pStyle w:val="ListParagraph"/>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rsidR="00070915" w:rsidRPr="00E0147F" w:rsidRDefault="00070915" w:rsidP="00070915">
      <w:pPr>
        <w:rPr>
          <w:rFonts w:ascii="Times New Roman" w:hAnsi="Times New Roman"/>
        </w:rPr>
      </w:pPr>
    </w:p>
    <w:p w:rsidR="00DC0999" w:rsidRDefault="00DC0999" w:rsidP="00174E40">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 xml:space="preserve">details of the </w:t>
      </w:r>
      <w:r w:rsidR="00D83F2F">
        <w:rPr>
          <w:rFonts w:ascii="Times New Roman" w:hAnsi="Times New Roman"/>
        </w:rPr>
        <w:t>customer</w:t>
      </w:r>
      <w:r w:rsidRPr="00DC0999">
        <w:rPr>
          <w:rFonts w:ascii="Times New Roman" w:hAnsi="Times New Roman"/>
        </w:rPr>
        <w:t xml:space="preserve"> who has logged-in.</w:t>
      </w:r>
      <w:r w:rsidR="007D083A">
        <w:rPr>
          <w:rFonts w:ascii="Times New Roman" w:hAnsi="Times New Roman"/>
        </w:rPr>
        <w:t xml:space="preserve"> These basic information is provided by the customer itself. We do not provides any authorization to these basic information.</w:t>
      </w:r>
    </w:p>
    <w:p w:rsidR="00DC0999" w:rsidRDefault="00DC0999" w:rsidP="00DC0999">
      <w:pPr>
        <w:pStyle w:val="ListParagraph"/>
        <w:rPr>
          <w:rFonts w:ascii="Times New Roman" w:hAnsi="Times New Roman"/>
          <w:b/>
        </w:rPr>
      </w:pPr>
    </w:p>
    <w:p w:rsidR="00070915" w:rsidRPr="00174E40" w:rsidRDefault="00070915" w:rsidP="00174E40">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rsidR="00070915" w:rsidRPr="00174E40" w:rsidRDefault="00070915" w:rsidP="00070915">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rsidR="00070915" w:rsidRPr="00DC0999" w:rsidRDefault="00070915" w:rsidP="00070915">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ins w:id="329" w:author="Chokka,Deepthi Tejaswani" w:date="2020-06-22T20:03:00Z">
        <w:r w:rsidR="005A048A">
          <w:rPr>
            <w:rFonts w:ascii="Times New Roman" w:hAnsi="Times New Roman"/>
          </w:rPr>
          <w:t>.</w:t>
        </w:r>
      </w:ins>
      <w:del w:id="330" w:author="Chokka,Deepthi Tejaswani" w:date="2020-06-22T20:03:00Z">
        <w:r w:rsidRPr="00E0147F" w:rsidDel="005A048A">
          <w:rPr>
            <w:rFonts w:ascii="Times New Roman" w:hAnsi="Times New Roman"/>
          </w:rPr>
          <w:delText xml:space="preserve"> or.</w:delText>
        </w:r>
      </w:del>
    </w:p>
    <w:p w:rsidR="00070915" w:rsidRPr="00E0147F" w:rsidRDefault="00070915" w:rsidP="00070915">
      <w:pPr>
        <w:rPr>
          <w:rFonts w:ascii="Times New Roman" w:hAnsi="Times New Roman"/>
        </w:rPr>
      </w:pPr>
    </w:p>
    <w:p w:rsidR="00070915" w:rsidRPr="00174E40" w:rsidRDefault="00070915" w:rsidP="00174E40">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rsidR="00070915" w:rsidRPr="00E0147F" w:rsidRDefault="00070915" w:rsidP="00070915">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rsidR="00070915" w:rsidRPr="00E0147F" w:rsidRDefault="00070915" w:rsidP="00070915">
      <w:pPr>
        <w:rPr>
          <w:rFonts w:ascii="Times New Roman" w:hAnsi="Times New Roman"/>
        </w:rPr>
      </w:pPr>
    </w:p>
    <w:p w:rsidR="00070915" w:rsidRPr="00174E40" w:rsidRDefault="00070915" w:rsidP="00070915">
      <w:pPr>
        <w:numPr>
          <w:ilvl w:val="0"/>
          <w:numId w:val="10"/>
        </w:numPr>
        <w:rPr>
          <w:rFonts w:ascii="Times New Roman" w:hAnsi="Times New Roman"/>
        </w:rPr>
      </w:pPr>
      <w:r w:rsidRPr="00E0147F">
        <w:rPr>
          <w:rFonts w:ascii="Times New Roman" w:hAnsi="Times New Roman"/>
          <w:b/>
        </w:rPr>
        <w:t>Add to Cart</w:t>
      </w:r>
      <w:r w:rsidR="008A7D04">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rsidR="00070915" w:rsidRPr="00174E40" w:rsidRDefault="00070915" w:rsidP="00174E40">
      <w:pPr>
        <w:numPr>
          <w:ilvl w:val="0"/>
          <w:numId w:val="12"/>
        </w:numPr>
        <w:rPr>
          <w:rFonts w:ascii="Times New Roman" w:hAnsi="Times New Roman"/>
        </w:rPr>
      </w:pPr>
      <w:r w:rsidRPr="00E0147F">
        <w:rPr>
          <w:rFonts w:ascii="Times New Roman" w:hAnsi="Times New Roman"/>
          <w:b/>
        </w:rPr>
        <w:t>Quantity</w:t>
      </w:r>
      <w:r w:rsidRPr="00E0147F">
        <w:rPr>
          <w:rFonts w:ascii="Times New Roman" w:hAnsi="Times New Roman"/>
        </w:rPr>
        <w:t>: User can change the quantity of the product.</w:t>
      </w:r>
    </w:p>
    <w:p w:rsidR="00070915" w:rsidRPr="00E0147F" w:rsidRDefault="00070915" w:rsidP="00070915">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rsidR="00070915" w:rsidRPr="00E0147F" w:rsidRDefault="00070915" w:rsidP="00070915">
      <w:pPr>
        <w:ind w:left="720"/>
        <w:rPr>
          <w:rFonts w:ascii="Times New Roman" w:hAnsi="Times New Roman"/>
        </w:rPr>
      </w:pPr>
    </w:p>
    <w:p w:rsidR="00DC0999" w:rsidRDefault="00DC0999" w:rsidP="00DC0999">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w:t>
      </w:r>
      <w:r w:rsidR="00D83F2F">
        <w:rPr>
          <w:rFonts w:ascii="Times New Roman" w:hAnsi="Times New Roman"/>
        </w:rPr>
        <w:t>been placed by the customer is a success.</w:t>
      </w:r>
    </w:p>
    <w:p w:rsidR="00D83F2F" w:rsidRPr="00DC0999" w:rsidRDefault="00D83F2F" w:rsidP="00D83F2F">
      <w:pPr>
        <w:ind w:left="720"/>
        <w:rPr>
          <w:rFonts w:ascii="Times New Roman" w:hAnsi="Times New Roman"/>
        </w:rPr>
      </w:pPr>
    </w:p>
    <w:p w:rsidR="00070915" w:rsidRDefault="00070915" w:rsidP="00DC0999">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sidR="007D083A">
        <w:rPr>
          <w:rFonts w:ascii="Times New Roman" w:hAnsi="Times New Roman"/>
        </w:rPr>
        <w:t xml:space="preserve"> It gives the customers the opportunity to enter the payment details and prompts the customer to complete their order accordingly.</w:t>
      </w:r>
    </w:p>
    <w:p w:rsidR="00DC0999" w:rsidRPr="00DC0999" w:rsidRDefault="00DC0999" w:rsidP="00DC0999">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sidR="00A168F0">
        <w:rPr>
          <w:rFonts w:ascii="Times New Roman" w:hAnsi="Times New Roman"/>
        </w:rPr>
        <w:t xml:space="preserve"> </w:t>
      </w:r>
      <w:r w:rsidR="00A168F0">
        <w:rPr>
          <w:rFonts w:ascii="Times New Roman" w:hAnsi="Times New Roman"/>
          <w:b/>
        </w:rPr>
        <w:t>promo code</w:t>
      </w:r>
      <w:r w:rsidRPr="00E0147F">
        <w:rPr>
          <w:rFonts w:ascii="Times New Roman" w:hAnsi="Times New Roman"/>
        </w:rPr>
        <w:t>. This provides a discount to the overall items in the cart.</w:t>
      </w:r>
    </w:p>
    <w:p w:rsidR="00070915" w:rsidRPr="00E0147F" w:rsidRDefault="00070915" w:rsidP="00070915">
      <w:pPr>
        <w:rPr>
          <w:rFonts w:ascii="Times New Roman" w:hAnsi="Times New Roman"/>
        </w:rPr>
      </w:pPr>
    </w:p>
    <w:p w:rsidR="007D083A" w:rsidRDefault="00070915" w:rsidP="0020625E">
      <w:pPr>
        <w:numPr>
          <w:ilvl w:val="0"/>
          <w:numId w:val="10"/>
        </w:numPr>
        <w:rPr>
          <w:rFonts w:ascii="Times New Roman" w:hAnsi="Times New Roman"/>
        </w:rPr>
      </w:pPr>
      <w:r w:rsidRPr="007D083A">
        <w:rPr>
          <w:rFonts w:ascii="Times New Roman" w:hAnsi="Times New Roman"/>
          <w:b/>
        </w:rPr>
        <w:t>Order history</w:t>
      </w:r>
      <w:r w:rsidRPr="007D083A">
        <w:rPr>
          <w:rFonts w:ascii="Times New Roman" w:hAnsi="Times New Roman"/>
          <w:szCs w:val="24"/>
          <w:rPrChange w:id="331" w:author="Chokka,Deepthi Tejaswani" w:date="2020-06-22T16:52:00Z">
            <w:rPr>
              <w:rFonts w:ascii="Times New Roman" w:hAnsi="Times New Roman"/>
              <w:b/>
            </w:rPr>
          </w:rPrChange>
        </w:rPr>
        <w:t>:</w:t>
      </w:r>
      <w:r w:rsidR="00174E40" w:rsidRPr="0020625E">
        <w:rPr>
          <w:rFonts w:ascii="Times New Roman" w:hAnsi="Times New Roman"/>
          <w:szCs w:val="24"/>
        </w:rPr>
        <w:t xml:space="preserve"> </w:t>
      </w:r>
      <w:del w:id="332" w:author="Chokka,Deepthi Tejaswani" w:date="2020-06-22T16:52:00Z">
        <w:r w:rsidR="00174E40" w:rsidRPr="0020625E" w:rsidDel="007D083A">
          <w:rPr>
            <w:rFonts w:ascii="Times New Roman" w:hAnsi="Times New Roman"/>
            <w:szCs w:val="24"/>
          </w:rPr>
          <w:delText xml:space="preserve"> </w:delText>
        </w:r>
      </w:del>
      <w:r w:rsidR="007D083A" w:rsidRPr="007D083A">
        <w:rPr>
          <w:rFonts w:ascii="Times New Roman" w:hAnsi="Times New Roman"/>
          <w:bCs/>
          <w:color w:val="222222"/>
          <w:szCs w:val="24"/>
          <w:shd w:val="clear" w:color="auto" w:fill="FFFFFF"/>
          <w:rPrChange w:id="333" w:author="Chokka,Deepthi Tejaswani" w:date="2020-06-22T16:52:00Z">
            <w:rPr>
              <w:rFonts w:ascii="Arial" w:hAnsi="Arial" w:cs="Arial"/>
              <w:b/>
              <w:bCs/>
              <w:color w:val="222222"/>
              <w:shd w:val="clear" w:color="auto" w:fill="FFFFFF"/>
            </w:rPr>
          </w:rPrChange>
        </w:rPr>
        <w:t>Order history</w:t>
      </w:r>
      <w:r w:rsidR="00A168F0">
        <w:rPr>
          <w:rFonts w:ascii="Times New Roman" w:hAnsi="Times New Roman"/>
          <w:color w:val="222222"/>
          <w:szCs w:val="24"/>
          <w:shd w:val="clear" w:color="auto" w:fill="FFFFFF"/>
        </w:rPr>
        <w:t> is a convenient way for a customer</w:t>
      </w:r>
      <w:r w:rsidR="007D083A" w:rsidRPr="007D083A">
        <w:rPr>
          <w:rFonts w:ascii="Times New Roman" w:hAnsi="Times New Roman"/>
          <w:color w:val="222222"/>
          <w:szCs w:val="24"/>
          <w:shd w:val="clear" w:color="auto" w:fill="FFFFFF"/>
          <w:rPrChange w:id="334" w:author="Chokka,Deepthi Tejaswani" w:date="2020-06-22T16:52:00Z">
            <w:rPr>
              <w:rFonts w:ascii="Arial" w:hAnsi="Arial" w:cs="Arial"/>
              <w:color w:val="222222"/>
              <w:shd w:val="clear" w:color="auto" w:fill="FFFFFF"/>
            </w:rPr>
          </w:rPrChange>
        </w:rPr>
        <w:t xml:space="preserve"> to keep track of all current and past </w:t>
      </w:r>
      <w:r w:rsidR="007D083A" w:rsidRPr="007D083A">
        <w:rPr>
          <w:rFonts w:ascii="Times New Roman" w:hAnsi="Times New Roman"/>
          <w:bCs/>
          <w:color w:val="222222"/>
          <w:szCs w:val="24"/>
          <w:shd w:val="clear" w:color="auto" w:fill="FFFFFF"/>
          <w:rPrChange w:id="335" w:author="Chokka,Deepthi Tejaswani" w:date="2020-06-22T16:52:00Z">
            <w:rPr>
              <w:rFonts w:ascii="Arial" w:hAnsi="Arial" w:cs="Arial"/>
              <w:b/>
              <w:bCs/>
              <w:color w:val="222222"/>
              <w:shd w:val="clear" w:color="auto" w:fill="FFFFFF"/>
            </w:rPr>
          </w:rPrChange>
        </w:rPr>
        <w:t>orders</w:t>
      </w:r>
      <w:r w:rsidR="007D083A" w:rsidRPr="007D083A">
        <w:rPr>
          <w:rFonts w:ascii="Times New Roman" w:hAnsi="Times New Roman"/>
          <w:color w:val="222222"/>
          <w:szCs w:val="24"/>
          <w:shd w:val="clear" w:color="auto" w:fill="FFFFFF"/>
          <w:rPrChange w:id="336" w:author="Chokka,Deepthi Tejaswani" w:date="2020-06-22T16:52:00Z">
            <w:rPr>
              <w:rFonts w:ascii="Arial" w:hAnsi="Arial" w:cs="Arial"/>
              <w:color w:val="222222"/>
              <w:shd w:val="clear" w:color="auto" w:fill="FFFFFF"/>
            </w:rPr>
          </w:rPrChange>
        </w:rPr>
        <w:t> and their </w:t>
      </w:r>
      <w:r w:rsidR="007D083A" w:rsidRPr="007D083A">
        <w:rPr>
          <w:rFonts w:ascii="Times New Roman" w:hAnsi="Times New Roman"/>
          <w:bCs/>
          <w:color w:val="222222"/>
          <w:szCs w:val="24"/>
          <w:shd w:val="clear" w:color="auto" w:fill="FFFFFF"/>
          <w:rPrChange w:id="337" w:author="Chokka,Deepthi Tejaswani" w:date="2020-06-22T16:52:00Z">
            <w:rPr>
              <w:rFonts w:ascii="Arial" w:hAnsi="Arial" w:cs="Arial"/>
              <w:b/>
              <w:bCs/>
              <w:color w:val="222222"/>
              <w:shd w:val="clear" w:color="auto" w:fill="FFFFFF"/>
            </w:rPr>
          </w:rPrChange>
        </w:rPr>
        <w:t>status</w:t>
      </w:r>
      <w:r w:rsidR="007D083A" w:rsidRPr="007D083A">
        <w:rPr>
          <w:rFonts w:ascii="Times New Roman" w:hAnsi="Times New Roman"/>
          <w:color w:val="222222"/>
          <w:szCs w:val="24"/>
          <w:shd w:val="clear" w:color="auto" w:fill="FFFFFF"/>
          <w:rPrChange w:id="338" w:author="Chokka,Deepthi Tejaswani" w:date="2020-06-22T16:52:00Z">
            <w:rPr>
              <w:rFonts w:ascii="Arial" w:hAnsi="Arial" w:cs="Arial"/>
              <w:color w:val="222222"/>
              <w:shd w:val="clear" w:color="auto" w:fill="FFFFFF"/>
            </w:rPr>
          </w:rPrChange>
        </w:rPr>
        <w:t> in the </w:t>
      </w:r>
      <w:r w:rsidR="007D083A" w:rsidRPr="007D083A">
        <w:rPr>
          <w:rFonts w:ascii="Times New Roman" w:hAnsi="Times New Roman"/>
          <w:bCs/>
          <w:color w:val="222222"/>
          <w:szCs w:val="24"/>
          <w:shd w:val="clear" w:color="auto" w:fill="FFFFFF"/>
          <w:rPrChange w:id="339" w:author="Chokka,Deepthi Tejaswani" w:date="2020-06-22T16:52:00Z">
            <w:rPr>
              <w:rFonts w:ascii="Arial" w:hAnsi="Arial" w:cs="Arial"/>
              <w:b/>
              <w:bCs/>
              <w:color w:val="222222"/>
              <w:shd w:val="clear" w:color="auto" w:fill="FFFFFF"/>
            </w:rPr>
          </w:rPrChange>
        </w:rPr>
        <w:t>order</w:t>
      </w:r>
      <w:r w:rsidR="00A168F0">
        <w:rPr>
          <w:rFonts w:ascii="Times New Roman" w:hAnsi="Times New Roman"/>
          <w:color w:val="222222"/>
          <w:szCs w:val="24"/>
          <w:shd w:val="clear" w:color="auto" w:fill="FFFFFF"/>
        </w:rPr>
        <w:t> process. It allows the customer</w:t>
      </w:r>
      <w:r w:rsidR="007D083A" w:rsidRPr="007D083A">
        <w:rPr>
          <w:rFonts w:ascii="Times New Roman" w:hAnsi="Times New Roman"/>
          <w:color w:val="222222"/>
          <w:szCs w:val="24"/>
          <w:shd w:val="clear" w:color="auto" w:fill="FFFFFF"/>
          <w:rPrChange w:id="340" w:author="Chokka,Deepthi Tejaswani" w:date="2020-06-22T16:52:00Z">
            <w:rPr>
              <w:rFonts w:ascii="Arial" w:hAnsi="Arial" w:cs="Arial"/>
              <w:color w:val="222222"/>
              <w:shd w:val="clear" w:color="auto" w:fill="FFFFFF"/>
            </w:rPr>
          </w:rPrChange>
        </w:rPr>
        <w:t xml:space="preserve"> to get up-to-date information on each </w:t>
      </w:r>
      <w:r w:rsidR="007D083A" w:rsidRPr="007D083A">
        <w:rPr>
          <w:rFonts w:ascii="Times New Roman" w:hAnsi="Times New Roman"/>
          <w:bCs/>
          <w:color w:val="222222"/>
          <w:szCs w:val="24"/>
          <w:shd w:val="clear" w:color="auto" w:fill="FFFFFF"/>
          <w:rPrChange w:id="341" w:author="Chokka,Deepthi Tejaswani" w:date="2020-06-22T16:52:00Z">
            <w:rPr>
              <w:rFonts w:ascii="Arial" w:hAnsi="Arial" w:cs="Arial"/>
              <w:b/>
              <w:bCs/>
              <w:color w:val="222222"/>
              <w:shd w:val="clear" w:color="auto" w:fill="FFFFFF"/>
            </w:rPr>
          </w:rPrChange>
        </w:rPr>
        <w:t>order</w:t>
      </w:r>
      <w:r w:rsidR="007D083A" w:rsidRPr="007D083A">
        <w:rPr>
          <w:rFonts w:ascii="Times New Roman" w:hAnsi="Times New Roman"/>
          <w:color w:val="222222"/>
          <w:szCs w:val="24"/>
          <w:shd w:val="clear" w:color="auto" w:fill="FFFFFF"/>
          <w:rPrChange w:id="342" w:author="Chokka,Deepthi Tejaswani" w:date="2020-06-22T16:52:00Z">
            <w:rPr>
              <w:rFonts w:ascii="Arial" w:hAnsi="Arial" w:cs="Arial"/>
              <w:color w:val="222222"/>
              <w:shd w:val="clear" w:color="auto" w:fill="FFFFFF"/>
            </w:rPr>
          </w:rPrChange>
        </w:rPr>
        <w:t> placed online, including shipping updates, delivery, and payment details.</w:t>
      </w:r>
    </w:p>
    <w:p w:rsidR="00D83F2F" w:rsidRPr="007D083A" w:rsidRDefault="00D83F2F">
      <w:pPr>
        <w:rPr>
          <w:rFonts w:ascii="Times New Roman" w:hAnsi="Times New Roman"/>
        </w:rPr>
        <w:pPrChange w:id="343" w:author="Chokka,Deepthi Tejaswani" w:date="2020-06-22T16:52:00Z">
          <w:pPr>
            <w:pStyle w:val="ListParagraph"/>
          </w:pPr>
        </w:pPrChange>
      </w:pPr>
    </w:p>
    <w:p w:rsidR="00D83F2F" w:rsidRDefault="00D83F2F" w:rsidP="00070915">
      <w:pPr>
        <w:numPr>
          <w:ilvl w:val="0"/>
          <w:numId w:val="10"/>
        </w:numPr>
        <w:rPr>
          <w:rFonts w:ascii="Times New Roman" w:hAnsi="Times New Roman"/>
          <w:b/>
        </w:rPr>
      </w:pPr>
      <w:r>
        <w:rPr>
          <w:rFonts w:ascii="Times New Roman" w:hAnsi="Times New Roman"/>
          <w:b/>
        </w:rPr>
        <w:t xml:space="preserve">Order management: </w:t>
      </w:r>
      <w:r w:rsidR="005D75BA">
        <w:rPr>
          <w:rFonts w:ascii="Times New Roman" w:hAnsi="Times New Roman"/>
        </w:rPr>
        <w:t>A</w:t>
      </w:r>
      <w:r w:rsidRPr="00D83F2F">
        <w:rPr>
          <w:rFonts w:ascii="Times New Roman" w:hAnsi="Times New Roman"/>
        </w:rPr>
        <w:t>n individual</w:t>
      </w:r>
      <w:r w:rsidR="005D75BA">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sidR="005D75BA">
        <w:rPr>
          <w:rFonts w:ascii="Times New Roman" w:hAnsi="Times New Roman"/>
        </w:rPr>
        <w:t>earlier.</w:t>
      </w:r>
    </w:p>
    <w:p w:rsidR="00D83F2F" w:rsidRDefault="00D83F2F" w:rsidP="00D83F2F">
      <w:pPr>
        <w:pStyle w:val="ListParagraph"/>
        <w:rPr>
          <w:rFonts w:ascii="Times New Roman" w:hAnsi="Times New Roman"/>
          <w:b/>
        </w:rPr>
      </w:pPr>
    </w:p>
    <w:p w:rsidR="00D83F2F" w:rsidRPr="00D83F2F" w:rsidRDefault="00D83F2F" w:rsidP="00070915">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rsidR="00070915" w:rsidRPr="00E0147F" w:rsidRDefault="00070915" w:rsidP="00070915">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rsidR="00070915" w:rsidRPr="00E0147F" w:rsidRDefault="00070915" w:rsidP="00070915">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sidR="00A02055">
        <w:rPr>
          <w:rFonts w:ascii="Times New Roman" w:hAnsi="Times New Roman"/>
        </w:rPr>
        <w:t xml:space="preserve"> The set of contacts include email address, telephone number, a postal addre</w:t>
      </w:r>
      <w:r w:rsidR="007D083A">
        <w:rPr>
          <w:rFonts w:ascii="Times New Roman" w:hAnsi="Times New Roman"/>
        </w:rPr>
        <w:t>ss, links to social media, etc.</w:t>
      </w:r>
    </w:p>
    <w:p w:rsidR="00070915" w:rsidRPr="00E0147F" w:rsidRDefault="00070915" w:rsidP="00070915">
      <w:pPr>
        <w:rPr>
          <w:rFonts w:ascii="Times New Roman" w:hAnsi="Times New Roman"/>
        </w:rPr>
      </w:pPr>
    </w:p>
    <w:p w:rsidR="00070915" w:rsidRPr="00E0147F" w:rsidRDefault="00070915">
      <w:pPr>
        <w:numPr>
          <w:ilvl w:val="0"/>
          <w:numId w:val="10"/>
        </w:numPr>
        <w:rPr>
          <w:rFonts w:ascii="Times New Roman" w:hAnsi="Times New Roman"/>
        </w:rPr>
      </w:pPr>
      <w:r w:rsidRPr="00E0147F">
        <w:rPr>
          <w:rFonts w:ascii="Times New Roman" w:hAnsi="Times New Roman"/>
          <w:b/>
        </w:rPr>
        <w:lastRenderedPageBreak/>
        <w:t>Share App:</w:t>
      </w:r>
      <w:r w:rsidRPr="00E0147F">
        <w:rPr>
          <w:rFonts w:ascii="Times New Roman" w:hAnsi="Times New Roman"/>
        </w:rPr>
        <w:t xml:space="preserve"> This </w:t>
      </w:r>
      <w:r w:rsidR="00A02055">
        <w:rPr>
          <w:rFonts w:ascii="Times New Roman" w:hAnsi="Times New Roman"/>
        </w:rPr>
        <w:t xml:space="preserve">functionality </w:t>
      </w:r>
      <w:r w:rsidRPr="00E0147F">
        <w:rPr>
          <w:rFonts w:ascii="Times New Roman" w:hAnsi="Times New Roman"/>
        </w:rPr>
        <w:t xml:space="preserve">is used to share </w:t>
      </w:r>
      <w:ins w:id="344" w:author="Chokka,Deepthi Tejaswani" w:date="2020-06-22T16:35:00Z">
        <w:r w:rsidR="00A02055">
          <w:rPr>
            <w:rFonts w:ascii="Times New Roman" w:hAnsi="Times New Roman"/>
          </w:rPr>
          <w:t>our</w:t>
        </w:r>
      </w:ins>
      <w:r w:rsidRPr="00E0147F">
        <w:rPr>
          <w:rFonts w:ascii="Times New Roman" w:hAnsi="Times New Roman"/>
        </w:rPr>
        <w:t xml:space="preserve"> </w:t>
      </w:r>
      <w:r w:rsidR="00A02055">
        <w:rPr>
          <w:rFonts w:ascii="Times New Roman" w:hAnsi="Times New Roman"/>
        </w:rPr>
        <w:t>current application to another pre-existing one. Thus this enables sharing of application to another user</w:t>
      </w:r>
      <w:r w:rsidRPr="00E0147F">
        <w:rPr>
          <w:rFonts w:ascii="Times New Roman" w:hAnsi="Times New Roman"/>
        </w:rPr>
        <w:t>.</w:t>
      </w:r>
    </w:p>
    <w:p w:rsidR="00070915" w:rsidRPr="00E0147F" w:rsidRDefault="00070915" w:rsidP="00070915">
      <w:pPr>
        <w:rPr>
          <w:rFonts w:ascii="Times New Roman" w:hAnsi="Times New Roman"/>
        </w:rPr>
      </w:pPr>
    </w:p>
    <w:p w:rsidR="00982E85" w:rsidRPr="00982E85" w:rsidRDefault="00070915" w:rsidP="0020625E">
      <w:pPr>
        <w:numPr>
          <w:ilvl w:val="0"/>
          <w:numId w:val="10"/>
        </w:numPr>
        <w:rPr>
          <w:rFonts w:ascii="Times New Roman" w:hAnsi="Times New Roman"/>
          <w:rPrChange w:id="345" w:author="Chokka,Deepthi Tejaswani" w:date="2020-06-21T20:49:00Z">
            <w:rPr/>
          </w:rPrChange>
        </w:rPr>
        <w:pPrChange w:id="346" w:author="Chokka,Deepthi Tejaswani" w:date="2020-10-25T11:51:00Z">
          <w:pPr/>
        </w:pPrChange>
      </w:pPr>
      <w:r w:rsidRPr="00982E85">
        <w:rPr>
          <w:rFonts w:ascii="Times New Roman" w:hAnsi="Times New Roman"/>
          <w:b/>
        </w:rPr>
        <w:t>About Us:</w:t>
      </w:r>
      <w:r w:rsidRPr="00982E85">
        <w:rPr>
          <w:rFonts w:ascii="Times New Roman" w:hAnsi="Times New Roman"/>
        </w:rPr>
        <w:t xml:space="preserve"> </w:t>
      </w:r>
      <w:r w:rsidR="00982E85" w:rsidRPr="00982E85">
        <w:rPr>
          <w:b/>
          <w:bCs/>
          <w:color w:val="0E101A"/>
        </w:rPr>
        <w:t> </w:t>
      </w:r>
      <w:r w:rsidR="00982E85"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rsidR="00070915" w:rsidRPr="00FC5378" w:rsidRDefault="00070915">
      <w:pPr>
        <w:rPr>
          <w:rFonts w:ascii="Times New Roman" w:hAnsi="Times New Roman"/>
        </w:rPr>
      </w:pPr>
    </w:p>
    <w:p w:rsidR="00070915" w:rsidRPr="00174E40" w:rsidRDefault="00070915" w:rsidP="0020625E">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00FC5378"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rsidR="00070915" w:rsidRPr="00E0147F" w:rsidRDefault="004B1E75" w:rsidP="003A40D1">
      <w:pPr>
        <w:pStyle w:val="Heading1"/>
        <w:rPr>
          <w:rFonts w:ascii="Times New Roman" w:hAnsi="Times New Roman"/>
        </w:rPr>
      </w:pPr>
      <w:r>
        <w:rPr>
          <w:rFonts w:ascii="Times New Roman" w:hAnsi="Times New Roman"/>
        </w:rPr>
        <w:tab/>
      </w:r>
      <w:r w:rsidR="00D46641">
        <w:rPr>
          <w:rFonts w:ascii="Times New Roman" w:hAnsi="Times New Roman"/>
        </w:rPr>
        <w:tab/>
      </w:r>
      <w:r>
        <w:rPr>
          <w:rFonts w:ascii="Times New Roman" w:hAnsi="Times New Roman"/>
        </w:rPr>
        <w:tab/>
      </w:r>
      <w:r w:rsidR="00070915" w:rsidRPr="00E0147F">
        <w:rPr>
          <w:rFonts w:ascii="Times New Roman" w:hAnsi="Times New Roman"/>
        </w:rPr>
        <w:t>Admin:</w:t>
      </w:r>
    </w:p>
    <w:p w:rsidR="00174E40" w:rsidRPr="00174E40" w:rsidRDefault="00174E40" w:rsidP="00174E40">
      <w:pPr>
        <w:numPr>
          <w:ilvl w:val="0"/>
          <w:numId w:val="11"/>
        </w:numPr>
        <w:rPr>
          <w:rFonts w:ascii="Times New Roman" w:hAnsi="Times New Roman"/>
        </w:rPr>
      </w:pPr>
      <w:r>
        <w:rPr>
          <w:rFonts w:ascii="Times New Roman" w:hAnsi="Times New Roman"/>
          <w:b/>
        </w:rPr>
        <w:t>Login</w:t>
      </w:r>
      <w:r w:rsidR="00070915" w:rsidRPr="00E0147F">
        <w:rPr>
          <w:rFonts w:ascii="Times New Roman" w:hAnsi="Times New Roman"/>
          <w:b/>
        </w:rPr>
        <w:t xml:space="preserve"> Page:</w:t>
      </w:r>
      <w:r w:rsidR="00070915" w:rsidRPr="00E0147F">
        <w:rPr>
          <w:rFonts w:ascii="Times New Roman" w:hAnsi="Times New Roman"/>
        </w:rPr>
        <w:t xml:space="preserve"> As soon as the admin gives his login details and clicks upon the sign-in button, it validates the details to log in successfully.</w:t>
      </w:r>
    </w:p>
    <w:p w:rsidR="00070915" w:rsidRPr="00E0147F" w:rsidRDefault="00070915" w:rsidP="00070915">
      <w:pPr>
        <w:ind w:left="720"/>
        <w:rPr>
          <w:rFonts w:ascii="Times New Roman" w:hAnsi="Times New Roman"/>
        </w:rPr>
      </w:pPr>
    </w:p>
    <w:p w:rsidR="006447B5" w:rsidRDefault="006447B5" w:rsidP="00174E40">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rsidR="006447B5" w:rsidRDefault="006447B5" w:rsidP="006447B5">
      <w:pPr>
        <w:pStyle w:val="ListParagraph"/>
        <w:rPr>
          <w:rFonts w:ascii="Times New Roman" w:hAnsi="Times New Roman"/>
          <w:b/>
        </w:rPr>
      </w:pPr>
    </w:p>
    <w:p w:rsidR="00DC0999" w:rsidRPr="00DC0999" w:rsidRDefault="00DC0999" w:rsidP="00174E40">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rsidR="00DC0999" w:rsidRDefault="00DC0999" w:rsidP="00DC0999">
      <w:pPr>
        <w:pStyle w:val="ListParagraph"/>
        <w:rPr>
          <w:rFonts w:ascii="Times New Roman" w:hAnsi="Times New Roman"/>
          <w:b/>
        </w:rPr>
      </w:pPr>
    </w:p>
    <w:p w:rsidR="00070915" w:rsidRPr="00174E40" w:rsidRDefault="00070915" w:rsidP="00174E40">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rsidR="00070915" w:rsidRPr="00E0147F" w:rsidRDefault="00070915" w:rsidP="00070915">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rsidR="00070915" w:rsidRPr="00E0147F" w:rsidRDefault="00070915" w:rsidP="00070915">
      <w:pPr>
        <w:rPr>
          <w:rFonts w:ascii="Times New Roman" w:hAnsi="Times New Roman"/>
        </w:rPr>
      </w:pPr>
    </w:p>
    <w:p w:rsidR="00070915" w:rsidRPr="00174E40" w:rsidRDefault="00070915" w:rsidP="00174E40">
      <w:pPr>
        <w:numPr>
          <w:ilvl w:val="0"/>
          <w:numId w:val="11"/>
        </w:numPr>
        <w:rPr>
          <w:rFonts w:ascii="Times New Roman" w:hAnsi="Times New Roman"/>
          <w:b/>
        </w:rPr>
      </w:pPr>
      <w:r w:rsidRPr="00E0147F">
        <w:rPr>
          <w:rFonts w:ascii="Times New Roman" w:hAnsi="Times New Roman"/>
          <w:b/>
        </w:rPr>
        <w:t>Managing products page:</w:t>
      </w:r>
    </w:p>
    <w:p w:rsidR="00070915" w:rsidRPr="00E0147F" w:rsidRDefault="00070915" w:rsidP="00174E40">
      <w:pPr>
        <w:ind w:left="720"/>
        <w:rPr>
          <w:rFonts w:ascii="Times New Roman" w:hAnsi="Times New Roman"/>
          <w:b/>
        </w:rPr>
      </w:pPr>
      <w:r w:rsidRPr="00E0147F">
        <w:rPr>
          <w:rFonts w:ascii="Times New Roman" w:hAnsi="Times New Roman"/>
        </w:rPr>
        <w:t>This shows the list of products already added.</w:t>
      </w:r>
    </w:p>
    <w:p w:rsidR="00070915" w:rsidRPr="00174E40" w:rsidRDefault="00070915" w:rsidP="00174E40">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rsidR="00D83F2F" w:rsidRPr="00D83F2F" w:rsidRDefault="00070915" w:rsidP="00D83F2F">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rsidR="00070915" w:rsidRPr="00E0147F" w:rsidRDefault="00070915" w:rsidP="00DC0999">
      <w:pPr>
        <w:rPr>
          <w:rFonts w:ascii="Times New Roman" w:hAnsi="Times New Roman"/>
          <w:b/>
        </w:rPr>
      </w:pPr>
    </w:p>
    <w:p w:rsidR="00070915" w:rsidRPr="00174E40" w:rsidRDefault="00070915" w:rsidP="00174E40">
      <w:pPr>
        <w:numPr>
          <w:ilvl w:val="0"/>
          <w:numId w:val="11"/>
        </w:numPr>
        <w:rPr>
          <w:rFonts w:ascii="Times New Roman" w:hAnsi="Times New Roman"/>
          <w:b/>
        </w:rPr>
      </w:pPr>
      <w:r w:rsidRPr="00E0147F">
        <w:rPr>
          <w:rFonts w:ascii="Times New Roman" w:hAnsi="Times New Roman"/>
          <w:b/>
        </w:rPr>
        <w:t>Check for orders placed:</w:t>
      </w:r>
    </w:p>
    <w:p w:rsidR="00DC0999" w:rsidRPr="00E0147F" w:rsidRDefault="00070915" w:rsidP="00DC0999">
      <w:pPr>
        <w:ind w:left="720"/>
        <w:rPr>
          <w:rFonts w:ascii="Times New Roman" w:hAnsi="Times New Roman"/>
        </w:rPr>
      </w:pPr>
      <w:r w:rsidRPr="00E0147F">
        <w:rPr>
          <w:rFonts w:ascii="Times New Roman" w:hAnsi="Times New Roman"/>
        </w:rPr>
        <w:t xml:space="preserve">This page shows all the orders so far ordered by </w:t>
      </w:r>
      <w:ins w:id="347" w:author="Chokka,Deepthi Tejaswani" w:date="2020-06-22T16:53:00Z">
        <w:r w:rsidR="00A168F0">
          <w:rPr>
            <w:rFonts w:ascii="Times New Roman" w:hAnsi="Times New Roman"/>
          </w:rPr>
          <w:t xml:space="preserve">different </w:t>
        </w:r>
      </w:ins>
      <w:r w:rsidRPr="00E0147F">
        <w:rPr>
          <w:rFonts w:ascii="Times New Roman" w:hAnsi="Times New Roman"/>
        </w:rPr>
        <w:t>customers.</w:t>
      </w:r>
    </w:p>
    <w:p w:rsidR="00070915" w:rsidRPr="00E0147F" w:rsidRDefault="00070915" w:rsidP="00070915">
      <w:pPr>
        <w:ind w:left="720"/>
        <w:rPr>
          <w:rFonts w:ascii="Times New Roman" w:hAnsi="Times New Roman"/>
        </w:rPr>
      </w:pPr>
    </w:p>
    <w:p w:rsidR="00070915" w:rsidRPr="00E0147F" w:rsidRDefault="00070915" w:rsidP="00070915">
      <w:pPr>
        <w:ind w:left="720"/>
        <w:rPr>
          <w:rFonts w:ascii="Times New Roman" w:hAnsi="Times New Roman"/>
        </w:rPr>
      </w:pPr>
    </w:p>
    <w:p w:rsidR="00070915" w:rsidRDefault="00070915" w:rsidP="00070915">
      <w:pPr>
        <w:ind w:left="720"/>
        <w:rPr>
          <w:ins w:id="348" w:author="Chokka,Deepthi Tejaswani" w:date="2020-06-22T19:11:00Z"/>
          <w:rFonts w:ascii="Times New Roman" w:hAnsi="Times New Roman"/>
        </w:rPr>
      </w:pPr>
    </w:p>
    <w:p w:rsidR="002433A1" w:rsidRDefault="002433A1" w:rsidP="00070915">
      <w:pPr>
        <w:ind w:left="720"/>
        <w:rPr>
          <w:ins w:id="349" w:author="Chokka,Deepthi Tejaswani" w:date="2020-06-22T19:11:00Z"/>
          <w:rFonts w:ascii="Times New Roman" w:hAnsi="Times New Roman"/>
        </w:rPr>
      </w:pPr>
    </w:p>
    <w:p w:rsidR="002433A1" w:rsidRDefault="002433A1" w:rsidP="00070915">
      <w:pPr>
        <w:ind w:left="720"/>
        <w:rPr>
          <w:ins w:id="350" w:author="Chokka,Deepthi Tejaswani" w:date="2020-06-22T19:11:00Z"/>
          <w:rFonts w:ascii="Times New Roman" w:hAnsi="Times New Roman"/>
        </w:rPr>
      </w:pPr>
    </w:p>
    <w:p w:rsidR="002433A1" w:rsidRDefault="002433A1" w:rsidP="00070915">
      <w:pPr>
        <w:ind w:left="720"/>
        <w:rPr>
          <w:ins w:id="351" w:author="Chokka,Deepthi Tejaswani" w:date="2020-06-22T19:11:00Z"/>
          <w:rFonts w:ascii="Times New Roman" w:hAnsi="Times New Roman"/>
        </w:rPr>
      </w:pPr>
    </w:p>
    <w:p w:rsidR="002433A1" w:rsidRDefault="002433A1" w:rsidP="00070915">
      <w:pPr>
        <w:ind w:left="720"/>
        <w:rPr>
          <w:ins w:id="352" w:author="Chokka,Deepthi Tejaswani" w:date="2020-06-22T19:11:00Z"/>
          <w:rFonts w:ascii="Times New Roman" w:hAnsi="Times New Roman"/>
        </w:rPr>
      </w:pPr>
    </w:p>
    <w:p w:rsidR="002433A1" w:rsidRDefault="002433A1" w:rsidP="00070915">
      <w:pPr>
        <w:ind w:left="720"/>
        <w:rPr>
          <w:ins w:id="353" w:author="Chokka,Deepthi Tejaswani" w:date="2020-06-22T19:11:00Z"/>
          <w:rFonts w:ascii="Times New Roman" w:hAnsi="Times New Roman"/>
        </w:rPr>
      </w:pPr>
    </w:p>
    <w:p w:rsidR="002433A1" w:rsidRDefault="002433A1" w:rsidP="00070915">
      <w:pPr>
        <w:ind w:left="720"/>
        <w:rPr>
          <w:ins w:id="354" w:author="Chokka,Deepthi Tejaswani" w:date="2020-06-22T19:11:00Z"/>
          <w:rFonts w:ascii="Times New Roman" w:hAnsi="Times New Roman"/>
        </w:rPr>
      </w:pPr>
    </w:p>
    <w:p w:rsidR="002433A1" w:rsidRDefault="002433A1" w:rsidP="00070915">
      <w:pPr>
        <w:ind w:left="720"/>
        <w:rPr>
          <w:ins w:id="355" w:author="Chokka,Deepthi Tejaswani" w:date="2020-06-22T19:11:00Z"/>
          <w:rFonts w:ascii="Times New Roman" w:hAnsi="Times New Roman"/>
        </w:rPr>
      </w:pPr>
    </w:p>
    <w:p w:rsidR="002433A1" w:rsidRDefault="002433A1" w:rsidP="00070915">
      <w:pPr>
        <w:ind w:left="720"/>
        <w:rPr>
          <w:ins w:id="356" w:author="Chokka,Deepthi Tejaswani" w:date="2020-06-22T19:11:00Z"/>
          <w:rFonts w:ascii="Times New Roman" w:hAnsi="Times New Roman"/>
        </w:rPr>
      </w:pPr>
    </w:p>
    <w:p w:rsidR="002433A1" w:rsidRDefault="002433A1" w:rsidP="00070915">
      <w:pPr>
        <w:ind w:left="720"/>
        <w:rPr>
          <w:ins w:id="357" w:author="Chokka,Deepthi Tejaswani" w:date="2020-06-22T19:11:00Z"/>
          <w:rFonts w:ascii="Times New Roman" w:hAnsi="Times New Roman"/>
        </w:rPr>
      </w:pPr>
    </w:p>
    <w:p w:rsidR="002433A1" w:rsidRDefault="002433A1" w:rsidP="00070915">
      <w:pPr>
        <w:ind w:left="720"/>
        <w:rPr>
          <w:ins w:id="358" w:author="Chokka,Deepthi Tejaswani" w:date="2020-06-22T19:11:00Z"/>
          <w:rFonts w:ascii="Times New Roman" w:hAnsi="Times New Roman"/>
        </w:rPr>
      </w:pPr>
    </w:p>
    <w:p w:rsidR="002433A1" w:rsidRDefault="002433A1" w:rsidP="00070915">
      <w:pPr>
        <w:ind w:left="720"/>
        <w:rPr>
          <w:ins w:id="359" w:author="Chokka,Deepthi Tejaswani" w:date="2020-06-22T19:11:00Z"/>
          <w:rFonts w:ascii="Times New Roman" w:hAnsi="Times New Roman"/>
        </w:rPr>
      </w:pPr>
    </w:p>
    <w:p w:rsidR="002433A1" w:rsidRDefault="002433A1" w:rsidP="00070915">
      <w:pPr>
        <w:ind w:left="720"/>
        <w:rPr>
          <w:ins w:id="360" w:author="Chokka,Deepthi Tejaswani" w:date="2020-06-22T19:11:00Z"/>
          <w:rFonts w:ascii="Times New Roman" w:hAnsi="Times New Roman"/>
        </w:rPr>
      </w:pPr>
    </w:p>
    <w:p w:rsidR="002433A1" w:rsidRDefault="002433A1" w:rsidP="00070915">
      <w:pPr>
        <w:ind w:left="720"/>
        <w:rPr>
          <w:ins w:id="361" w:author="Chokka,Deepthi Tejaswani" w:date="2020-06-22T19:11:00Z"/>
          <w:rFonts w:ascii="Times New Roman" w:hAnsi="Times New Roman"/>
        </w:rPr>
      </w:pPr>
    </w:p>
    <w:p w:rsidR="002433A1" w:rsidRDefault="002433A1" w:rsidP="00070915">
      <w:pPr>
        <w:ind w:left="720"/>
        <w:rPr>
          <w:ins w:id="362" w:author="Chokka,Deepthi Tejaswani" w:date="2020-06-22T19:11:00Z"/>
          <w:rFonts w:ascii="Times New Roman" w:hAnsi="Times New Roman"/>
        </w:rPr>
      </w:pPr>
    </w:p>
    <w:p w:rsidR="002433A1" w:rsidRDefault="002433A1" w:rsidP="00070915">
      <w:pPr>
        <w:ind w:left="720"/>
        <w:rPr>
          <w:ins w:id="363" w:author="Chokka,Deepthi Tejaswani" w:date="2020-06-22T19:11:00Z"/>
          <w:rFonts w:ascii="Times New Roman" w:hAnsi="Times New Roman"/>
        </w:rPr>
      </w:pPr>
    </w:p>
    <w:p w:rsidR="002433A1" w:rsidRDefault="002433A1" w:rsidP="00070915">
      <w:pPr>
        <w:ind w:left="720"/>
        <w:rPr>
          <w:ins w:id="364" w:author="Chokka,Deepthi Tejaswani" w:date="2020-06-22T19:11:00Z"/>
          <w:rFonts w:ascii="Times New Roman" w:hAnsi="Times New Roman"/>
        </w:rPr>
      </w:pPr>
    </w:p>
    <w:p w:rsidR="002433A1" w:rsidRDefault="002433A1" w:rsidP="00070915">
      <w:pPr>
        <w:ind w:left="720"/>
        <w:rPr>
          <w:ins w:id="365" w:author="Chokka,Deepthi Tejaswani" w:date="2020-06-22T19:11:00Z"/>
          <w:rFonts w:ascii="Times New Roman" w:hAnsi="Times New Roman"/>
        </w:rPr>
      </w:pPr>
    </w:p>
    <w:p w:rsidR="002433A1" w:rsidRDefault="002433A1" w:rsidP="00070915">
      <w:pPr>
        <w:ind w:left="720"/>
        <w:rPr>
          <w:ins w:id="366" w:author="Chokka,Deepthi Tejaswani" w:date="2020-06-22T19:11:00Z"/>
          <w:rFonts w:ascii="Times New Roman" w:hAnsi="Times New Roman"/>
        </w:rPr>
      </w:pPr>
    </w:p>
    <w:p w:rsidR="002433A1" w:rsidRDefault="002433A1" w:rsidP="00070915">
      <w:pPr>
        <w:ind w:left="720"/>
        <w:rPr>
          <w:ins w:id="367" w:author="Chokka,Deepthi Tejaswani" w:date="2020-06-22T19:11:00Z"/>
          <w:rFonts w:ascii="Times New Roman" w:hAnsi="Times New Roman"/>
        </w:rPr>
      </w:pPr>
    </w:p>
    <w:p w:rsidR="002433A1" w:rsidRPr="00E0147F" w:rsidDel="00D60035" w:rsidRDefault="002433A1" w:rsidP="00070915">
      <w:pPr>
        <w:ind w:left="720"/>
        <w:rPr>
          <w:del w:id="368" w:author="Chokka,Deepthi Tejaswani" w:date="2020-06-29T11:00:00Z"/>
          <w:rFonts w:ascii="Times New Roman" w:hAnsi="Times New Roman"/>
        </w:rPr>
      </w:pPr>
    </w:p>
    <w:p w:rsidR="00070915" w:rsidRPr="00E0147F" w:rsidDel="00D60035" w:rsidRDefault="00070915">
      <w:pPr>
        <w:rPr>
          <w:del w:id="369" w:author="Chokka,Deepthi Tejaswani" w:date="2020-06-29T11:00:00Z"/>
          <w:rFonts w:ascii="Times New Roman" w:hAnsi="Times New Roman"/>
        </w:rPr>
        <w:pPrChange w:id="370" w:author="Chokka,Deepthi Tejaswani" w:date="2020-06-29T11:00:00Z">
          <w:pPr>
            <w:ind w:left="720"/>
          </w:pPr>
        </w:pPrChange>
      </w:pPr>
    </w:p>
    <w:p w:rsidR="00070915" w:rsidRPr="00E0147F" w:rsidRDefault="00070915">
      <w:pPr>
        <w:rPr>
          <w:rFonts w:ascii="Times New Roman" w:hAnsi="Times New Roman"/>
        </w:rPr>
        <w:pPrChange w:id="371" w:author="Chokka,Deepthi Tejaswani" w:date="2020-06-29T11:00:00Z">
          <w:pPr>
            <w:ind w:left="720"/>
          </w:pPr>
        </w:pPrChange>
      </w:pPr>
    </w:p>
    <w:p w:rsidR="005D75BA" w:rsidRPr="00E0147F" w:rsidRDefault="005D75BA" w:rsidP="00070915">
      <w:pPr>
        <w:pStyle w:val="Title"/>
        <w:jc w:val="left"/>
        <w:rPr>
          <w:rFonts w:ascii="Times New Roman" w:hAnsi="Times New Roman"/>
          <w:b w:val="0"/>
          <w:sz w:val="24"/>
        </w:rPr>
      </w:pPr>
    </w:p>
    <w:p w:rsidR="00070915" w:rsidRPr="00E0147F" w:rsidRDefault="00070915" w:rsidP="004B1E75">
      <w:pPr>
        <w:pStyle w:val="Heading1"/>
        <w:numPr>
          <w:ilvl w:val="1"/>
          <w:numId w:val="24"/>
        </w:numPr>
        <w:rPr>
          <w:rFonts w:ascii="Times New Roman" w:hAnsi="Times New Roman"/>
        </w:rPr>
      </w:pPr>
      <w:r w:rsidRPr="00E0147F">
        <w:rPr>
          <w:rFonts w:ascii="Times New Roman" w:hAnsi="Times New Roman"/>
        </w:rPr>
        <w:t>Use Cases</w:t>
      </w:r>
    </w:p>
    <w:p w:rsidR="00070915" w:rsidRPr="00E0147F" w:rsidRDefault="00070915" w:rsidP="00070915">
      <w:pPr>
        <w:rPr>
          <w:rFonts w:ascii="Times New Roman" w:hAnsi="Times New Roman"/>
        </w:rPr>
      </w:pPr>
    </w:p>
    <w:p w:rsidR="00070915" w:rsidRPr="00E0147F" w:rsidRDefault="00070915" w:rsidP="00070915">
      <w:pPr>
        <w:rPr>
          <w:rFonts w:ascii="Times New Roman" w:hAnsi="Times New Roman"/>
          <w:noProof/>
        </w:rPr>
      </w:pPr>
      <w:r w:rsidRPr="00E0147F">
        <w:rPr>
          <w:rFonts w:ascii="Times New Roman" w:hAnsi="Times New Roman"/>
          <w:noProof/>
        </w:rPr>
        <w:drawing>
          <wp:inline distT="0" distB="0" distL="0" distR="0">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070915" w:rsidRPr="00E0147F" w:rsidRDefault="00070915" w:rsidP="00070915">
      <w:pPr>
        <w:jc w:val="center"/>
        <w:rPr>
          <w:rFonts w:ascii="Times New Roman" w:hAnsi="Times New Roman"/>
        </w:rPr>
      </w:pPr>
      <w:r w:rsidRPr="00E0147F">
        <w:rPr>
          <w:rFonts w:ascii="Times New Roman" w:hAnsi="Times New Roman"/>
          <w:noProof/>
        </w:rPr>
        <w:t>The image reference is given in the references.</w:t>
      </w:r>
    </w:p>
    <w:p w:rsidR="00D416DC" w:rsidRDefault="00D416DC" w:rsidP="00070915">
      <w:pPr>
        <w:pStyle w:val="Title"/>
        <w:rPr>
          <w:rFonts w:ascii="Times New Roman" w:hAnsi="Times New Roman"/>
        </w:rPr>
      </w:pPr>
    </w:p>
    <w:p w:rsidR="001D7679" w:rsidRDefault="00070915" w:rsidP="001D7679">
      <w:pPr>
        <w:pStyle w:val="Title"/>
        <w:numPr>
          <w:ilvl w:val="1"/>
          <w:numId w:val="24"/>
        </w:numPr>
        <w:jc w:val="left"/>
        <w:rPr>
          <w:rFonts w:ascii="Times New Roman" w:hAnsi="Times New Roman"/>
        </w:rPr>
      </w:pPr>
      <w:r w:rsidRPr="00E0147F">
        <w:rPr>
          <w:rFonts w:ascii="Times New Roman" w:hAnsi="Times New Roman"/>
        </w:rPr>
        <w:br w:type="page"/>
      </w:r>
    </w:p>
    <w:p w:rsidR="00D416DC" w:rsidRDefault="00D416DC" w:rsidP="001B1926">
      <w:pPr>
        <w:pStyle w:val="Title"/>
        <w:numPr>
          <w:ilvl w:val="1"/>
          <w:numId w:val="24"/>
        </w:numPr>
        <w:jc w:val="left"/>
        <w:rPr>
          <w:ins w:id="372" w:author="Chokka,Deepthi Tejaswani" w:date="2020-06-20T22:17:00Z"/>
          <w:rFonts w:ascii="Times New Roman" w:hAnsi="Times New Roman"/>
        </w:rPr>
      </w:pPr>
      <w:r>
        <w:rPr>
          <w:rFonts w:ascii="Times New Roman" w:hAnsi="Times New Roman"/>
        </w:rPr>
        <w:lastRenderedPageBreak/>
        <w:t>N</w:t>
      </w:r>
      <w:r w:rsidR="0058387A">
        <w:rPr>
          <w:rFonts w:ascii="Times New Roman" w:hAnsi="Times New Roman"/>
        </w:rPr>
        <w:t>on- F</w:t>
      </w:r>
      <w:r>
        <w:rPr>
          <w:rFonts w:ascii="Times New Roman" w:hAnsi="Times New Roman"/>
        </w:rPr>
        <w:t>unctional Requirements</w:t>
      </w:r>
    </w:p>
    <w:p w:rsidR="009F30D8" w:rsidRDefault="009F30D8">
      <w:pPr>
        <w:pStyle w:val="Title"/>
        <w:jc w:val="left"/>
        <w:rPr>
          <w:rFonts w:ascii="Times New Roman" w:hAnsi="Times New Roman"/>
        </w:rPr>
        <w:pPrChange w:id="373" w:author="Chokka,Deepthi Tejaswani" w:date="2020-06-20T22:17:00Z">
          <w:pPr>
            <w:pStyle w:val="Title"/>
            <w:numPr>
              <w:ilvl w:val="1"/>
              <w:numId w:val="24"/>
            </w:numPr>
            <w:ind w:left="1440" w:hanging="720"/>
            <w:jc w:val="left"/>
          </w:pPr>
        </w:pPrChange>
      </w:pPr>
    </w:p>
    <w:p w:rsidR="0058387A" w:rsidRDefault="0058387A" w:rsidP="001B1926">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rsidR="001B1926" w:rsidRPr="001D7679" w:rsidRDefault="001B1926" w:rsidP="0058387A">
      <w:pPr>
        <w:pStyle w:val="Title"/>
        <w:ind w:left="1440"/>
        <w:jc w:val="left"/>
        <w:rPr>
          <w:rFonts w:ascii="Times New Roman" w:hAnsi="Times New Roman"/>
          <w:b w:val="0"/>
          <w:sz w:val="24"/>
          <w:szCs w:val="24"/>
        </w:rPr>
      </w:pPr>
    </w:p>
    <w:p w:rsidR="001D7679" w:rsidRDefault="0058387A" w:rsidP="001D7679">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sidR="001D7679">
        <w:rPr>
          <w:rFonts w:ascii="Times New Roman" w:hAnsi="Times New Roman"/>
          <w:b/>
        </w:rPr>
        <w:t>:</w:t>
      </w:r>
      <w:r w:rsidRPr="001D7679">
        <w:rPr>
          <w:rFonts w:ascii="Times New Roman" w:hAnsi="Times New Roman"/>
        </w:rPr>
        <w:t xml:space="preserve"> </w:t>
      </w:r>
    </w:p>
    <w:p w:rsidR="0058387A" w:rsidRPr="001D7679" w:rsidRDefault="001D7679" w:rsidP="001D7679">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w:t>
      </w:r>
      <w:r w:rsidR="0058387A" w:rsidRPr="001D7679">
        <w:rPr>
          <w:rFonts w:ascii="Times New Roman" w:hAnsi="Times New Roman"/>
        </w:rPr>
        <w:t xml:space="preserve"> mobile application will be developed using Android Studio which will, thanks to the good algorithms that will be used, guarantee a high execution speed and a minimized response time.</w:t>
      </w:r>
    </w:p>
    <w:p w:rsidR="001D7679" w:rsidRPr="001D7679" w:rsidRDefault="0058387A" w:rsidP="001D7679">
      <w:pPr>
        <w:pStyle w:val="ListParagraph"/>
        <w:numPr>
          <w:ilvl w:val="2"/>
          <w:numId w:val="28"/>
        </w:numPr>
        <w:spacing w:after="160" w:line="259" w:lineRule="auto"/>
        <w:rPr>
          <w:rFonts w:ascii="Times New Roman" w:hAnsi="Times New Roman"/>
        </w:rPr>
      </w:pPr>
      <w:r w:rsidRPr="001D7679">
        <w:rPr>
          <w:rFonts w:ascii="Times New Roman" w:hAnsi="Times New Roman"/>
          <w:b/>
        </w:rPr>
        <w:t>Reliability</w:t>
      </w:r>
      <w:r w:rsidR="001D7679" w:rsidRPr="001D7679">
        <w:rPr>
          <w:rFonts w:ascii="Times New Roman" w:hAnsi="Times New Roman"/>
          <w:b/>
        </w:rPr>
        <w:t xml:space="preserve"> requirements</w:t>
      </w:r>
      <w:r w:rsidRPr="001D7679">
        <w:rPr>
          <w:rFonts w:ascii="Times New Roman" w:hAnsi="Times New Roman"/>
          <w:b/>
        </w:rPr>
        <w:t>:</w:t>
      </w:r>
      <w:r w:rsidRPr="001D7679">
        <w:rPr>
          <w:rFonts w:ascii="Times New Roman" w:hAnsi="Times New Roman"/>
          <w:b/>
          <w:bCs/>
          <w:color w:val="222222"/>
          <w:shd w:val="clear" w:color="auto" w:fill="FFFFFF"/>
        </w:rPr>
        <w:t xml:space="preserve"> </w:t>
      </w:r>
    </w:p>
    <w:p w:rsidR="0058387A" w:rsidRPr="001D7679" w:rsidRDefault="0058387A" w:rsidP="001D7679">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rsidR="001D7679" w:rsidRPr="001D7679" w:rsidRDefault="0058387A" w:rsidP="001D7679">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rsidR="001B1926" w:rsidRDefault="0058387A"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rsidR="001B1926" w:rsidRDefault="001B1926" w:rsidP="001B1926">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w:t>
      </w:r>
      <w:r w:rsidR="0058387A" w:rsidRPr="001B1926">
        <w:rPr>
          <w:rFonts w:ascii="Times New Roman" w:hAnsi="Times New Roman"/>
          <w:b/>
        </w:rPr>
        <w:t>equirements:</w:t>
      </w:r>
      <w:r w:rsidR="0058387A" w:rsidRPr="001B1926">
        <w:rPr>
          <w:rFonts w:ascii="Times New Roman" w:hAnsi="Times New Roman"/>
        </w:rPr>
        <w:t xml:space="preserve"> </w:t>
      </w:r>
    </w:p>
    <w:p w:rsidR="001B1926" w:rsidRPr="001B1926" w:rsidRDefault="0058387A"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 xml:space="preserve">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w:t>
      </w:r>
      <w:r w:rsidR="001B1926" w:rsidRPr="001B1926">
        <w:rPr>
          <w:rFonts w:ascii="Times New Roman" w:hAnsi="Times New Roman"/>
        </w:rPr>
        <w:t>orders. Integrity</w:t>
      </w:r>
      <w:r w:rsidRPr="001B1926">
        <w:rPr>
          <w:rFonts w:ascii="Times New Roman" w:hAnsi="Times New Roman"/>
        </w:rPr>
        <w:t>: Only the users can modify their personal info. Authenticity: No one can access, modify or delete other accounts’ information.</w:t>
      </w:r>
    </w:p>
    <w:p w:rsidR="001B1926" w:rsidRDefault="0058387A" w:rsidP="001B1926">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w:t>
      </w:r>
      <w:r w:rsidR="001D7679" w:rsidRPr="001D7679">
        <w:rPr>
          <w:rFonts w:ascii="Times New Roman" w:hAnsi="Times New Roman"/>
          <w:b/>
        </w:rPr>
        <w:t xml:space="preserve"> Requirements:</w:t>
      </w:r>
      <w:r w:rsidR="001D7679" w:rsidRPr="001D7679">
        <w:rPr>
          <w:rFonts w:ascii="Times New Roman" w:hAnsi="Times New Roman"/>
        </w:rPr>
        <w:t xml:space="preserve"> </w:t>
      </w:r>
    </w:p>
    <w:p w:rsidR="0058387A" w:rsidRPr="001B1926" w:rsidRDefault="001D7679"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w:t>
      </w:r>
      <w:r w:rsidR="0058387A" w:rsidRPr="001D7679">
        <w:rPr>
          <w:rFonts w:ascii="Times New Roman" w:hAnsi="Times New Roman"/>
        </w:rPr>
        <w:t xml:space="preserve">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rsidR="0058387A" w:rsidRDefault="0058387A" w:rsidP="0058387A">
      <w:pPr>
        <w:pStyle w:val="Title"/>
        <w:ind w:left="1440"/>
        <w:jc w:val="left"/>
        <w:rPr>
          <w:rFonts w:ascii="Times New Roman" w:hAnsi="Times New Roman"/>
        </w:rPr>
      </w:pPr>
    </w:p>
    <w:p w:rsidR="0058387A" w:rsidRDefault="0058387A" w:rsidP="0058387A">
      <w:pPr>
        <w:pStyle w:val="Title"/>
        <w:ind w:left="1440"/>
        <w:jc w:val="left"/>
        <w:rPr>
          <w:rFonts w:ascii="Times New Roman" w:hAnsi="Times New Roman"/>
        </w:rPr>
      </w:pPr>
    </w:p>
    <w:p w:rsidR="00D416DC" w:rsidRDefault="00D416DC" w:rsidP="00D416DC">
      <w:pPr>
        <w:pStyle w:val="Title"/>
        <w:ind w:left="1440"/>
        <w:jc w:val="left"/>
        <w:rPr>
          <w:rFonts w:ascii="Times New Roman" w:hAnsi="Times New Roman"/>
        </w:rPr>
      </w:pPr>
    </w:p>
    <w:p w:rsidR="00D416DC" w:rsidRPr="00E0147F" w:rsidRDefault="00D416DC" w:rsidP="00D416DC">
      <w:pPr>
        <w:pStyle w:val="Title"/>
        <w:ind w:left="1440"/>
        <w:jc w:val="left"/>
        <w:rPr>
          <w:rStyle w:val="Strong"/>
          <w:rFonts w:ascii="Times New Roman" w:hAnsi="Times New Roman"/>
        </w:rPr>
      </w:pPr>
    </w:p>
    <w:p w:rsidR="008D568F" w:rsidRPr="00E0147F" w:rsidRDefault="008D568F" w:rsidP="008D568F">
      <w:pPr>
        <w:pStyle w:val="Title"/>
        <w:rPr>
          <w:rFonts w:ascii="Times New Roman" w:hAnsi="Times New Roman"/>
        </w:rPr>
      </w:pPr>
      <w:r w:rsidRPr="00E0147F">
        <w:rPr>
          <w:rFonts w:ascii="Times New Roman" w:hAnsi="Times New Roman"/>
        </w:rPr>
        <w:t xml:space="preserve">4. </w:t>
      </w:r>
      <w:r w:rsidR="00D60035">
        <w:rPr>
          <w:rFonts w:ascii="Times New Roman" w:hAnsi="Times New Roman"/>
        </w:rPr>
        <w:t>Design</w:t>
      </w:r>
    </w:p>
    <w:p w:rsidR="008D568F" w:rsidRDefault="008D568F" w:rsidP="008D568F">
      <w:pPr>
        <w:pStyle w:val="Heading1"/>
        <w:rPr>
          <w:rFonts w:ascii="Times New Roman" w:hAnsi="Times New Roman"/>
        </w:rPr>
      </w:pPr>
      <w:r w:rsidRPr="00E0147F">
        <w:rPr>
          <w:rFonts w:ascii="Times New Roman" w:hAnsi="Times New Roman"/>
        </w:rPr>
        <w:t>4.1. ER diagram</w:t>
      </w:r>
      <w:r w:rsidR="005D75BA">
        <w:rPr>
          <w:rFonts w:ascii="Times New Roman" w:hAnsi="Times New Roman"/>
        </w:rPr>
        <w:t>:</w:t>
      </w:r>
    </w:p>
    <w:p w:rsidR="005D75BA" w:rsidRPr="00E0147F" w:rsidRDefault="005D75BA" w:rsidP="005D75BA">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sidR="003A40D1">
        <w:rPr>
          <w:rFonts w:ascii="Times New Roman" w:hAnsi="Times New Roman"/>
        </w:rPr>
        <w:t xml:space="preserve"> website information. Customer t</w:t>
      </w:r>
      <w:r w:rsidRPr="00E0147F">
        <w:rPr>
          <w:rFonts w:ascii="Times New Roman" w:hAnsi="Times New Roman"/>
        </w:rPr>
        <w:t>able contains all the</w:t>
      </w:r>
      <w:r w:rsidR="003A40D1">
        <w:rPr>
          <w:rFonts w:ascii="Times New Roman" w:hAnsi="Times New Roman"/>
        </w:rPr>
        <w:t xml:space="preserve"> </w:t>
      </w:r>
      <w:del w:id="374" w:author="Chokka,Deepthi Tejaswani" w:date="2020-06-20T22:17:00Z">
        <w:r w:rsidR="003A40D1" w:rsidDel="009F30D8">
          <w:rPr>
            <w:rFonts w:ascii="Times New Roman" w:hAnsi="Times New Roman"/>
          </w:rPr>
          <w:delText>necesary</w:delText>
        </w:r>
      </w:del>
      <w:r w:rsidR="009F30D8">
        <w:rPr>
          <w:rFonts w:ascii="Times New Roman" w:hAnsi="Times New Roman"/>
        </w:rPr>
        <w:t>neces</w:t>
      </w:r>
      <w:bookmarkStart w:id="375" w:name="_GoBack"/>
      <w:bookmarkEnd w:id="375"/>
      <w:r w:rsidR="009F30D8">
        <w:rPr>
          <w:rFonts w:ascii="Times New Roman" w:hAnsi="Times New Roman"/>
        </w:rPr>
        <w:t>sary</w:t>
      </w:r>
      <w:r w:rsidRPr="00E0147F">
        <w:rPr>
          <w:rFonts w:ascii="Times New Roman" w:hAnsi="Times New Roman"/>
        </w:rPr>
        <w:t xml:space="preserve"> inform</w:t>
      </w:r>
      <w:r w:rsidR="003A40D1">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rsidR="005D75BA" w:rsidRPr="00E0147F" w:rsidRDefault="005D75BA" w:rsidP="005D75BA">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rsidR="005D75BA" w:rsidRPr="005D75BA" w:rsidRDefault="005D75BA" w:rsidP="005D75BA"/>
    <w:p w:rsidR="008D568F" w:rsidRPr="00E0147F" w:rsidRDefault="008D568F" w:rsidP="008D568F">
      <w:pPr>
        <w:rPr>
          <w:rFonts w:ascii="Times New Roman" w:hAnsi="Times New Roman"/>
        </w:rPr>
      </w:pPr>
    </w:p>
    <w:p w:rsidR="008D568F" w:rsidRPr="00E0147F" w:rsidRDefault="008D568F" w:rsidP="008D568F">
      <w:pPr>
        <w:pStyle w:val="Heading2"/>
        <w:rPr>
          <w:rFonts w:ascii="Times New Roman" w:hAnsi="Times New Roman" w:cs="Times New Roman"/>
        </w:rPr>
      </w:pPr>
      <w:r w:rsidRPr="00E0147F">
        <w:rPr>
          <w:rFonts w:ascii="Times New Roman" w:hAnsi="Times New Roman" w:cs="Times New Roman"/>
          <w:noProof/>
        </w:rPr>
        <w:drawing>
          <wp:inline distT="0" distB="0" distL="0" distR="0">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rsidR="008D568F" w:rsidRPr="00E0147F" w:rsidRDefault="008D568F" w:rsidP="008D568F">
      <w:pPr>
        <w:rPr>
          <w:rFonts w:ascii="Times New Roman" w:hAnsi="Times New Roman"/>
        </w:rPr>
      </w:pPr>
    </w:p>
    <w:p w:rsidR="008D568F" w:rsidRPr="00E0147F" w:rsidDel="00D60035" w:rsidRDefault="008D568F" w:rsidP="008D568F">
      <w:pPr>
        <w:rPr>
          <w:del w:id="376" w:author="Chokka,Deepthi Tejaswani" w:date="2020-06-29T11:00:00Z"/>
          <w:rFonts w:ascii="Times New Roman" w:hAnsi="Times New Roman"/>
        </w:rPr>
      </w:pPr>
    </w:p>
    <w:p w:rsidR="008D568F" w:rsidRPr="00E0147F" w:rsidDel="00D60035" w:rsidRDefault="008D568F" w:rsidP="008D568F">
      <w:pPr>
        <w:rPr>
          <w:del w:id="377" w:author="Chokka,Deepthi Tejaswani" w:date="2020-06-29T11:00:00Z"/>
          <w:rFonts w:ascii="Times New Roman" w:hAnsi="Times New Roman"/>
        </w:rPr>
      </w:pPr>
    </w:p>
    <w:p w:rsidR="005C16EE" w:rsidRPr="00E0147F" w:rsidDel="00D60035" w:rsidRDefault="005C16EE" w:rsidP="005C16EE">
      <w:pPr>
        <w:pStyle w:val="Title"/>
        <w:rPr>
          <w:del w:id="378" w:author="Chokka,Deepthi Tejaswani" w:date="2020-06-29T11:00:00Z"/>
          <w:rStyle w:val="Strong"/>
          <w:rFonts w:ascii="Times New Roman" w:hAnsi="Times New Roman"/>
        </w:rPr>
      </w:pPr>
    </w:p>
    <w:p w:rsidR="005C16EE" w:rsidRPr="00E0147F" w:rsidRDefault="005C16EE" w:rsidP="005C16EE">
      <w:pPr>
        <w:pStyle w:val="Title"/>
        <w:jc w:val="left"/>
        <w:rPr>
          <w:rStyle w:val="Strong"/>
          <w:rFonts w:ascii="Times New Roman" w:hAnsi="Times New Roman"/>
        </w:rPr>
      </w:pPr>
    </w:p>
    <w:p w:rsidR="00490B7C" w:rsidRPr="00E0147F" w:rsidRDefault="00490B7C" w:rsidP="00490B7C">
      <w:pPr>
        <w:pStyle w:val="Heading1"/>
        <w:rPr>
          <w:rFonts w:ascii="Times New Roman" w:hAnsi="Times New Roman"/>
        </w:rPr>
      </w:pPr>
      <w:r w:rsidRPr="00E0147F">
        <w:rPr>
          <w:rFonts w:ascii="Times New Roman" w:hAnsi="Times New Roman"/>
        </w:rPr>
        <w:t>4.2. GUI</w:t>
      </w:r>
    </w:p>
    <w:p w:rsidR="00490B7C" w:rsidRPr="00E0147F" w:rsidRDefault="00490B7C" w:rsidP="00490B7C">
      <w:pPr>
        <w:pStyle w:val="Heading1"/>
        <w:rPr>
          <w:rFonts w:ascii="Times New Roman" w:hAnsi="Times New Roman"/>
        </w:rPr>
      </w:pPr>
      <w:r w:rsidRPr="00E0147F">
        <w:rPr>
          <w:rFonts w:ascii="Times New Roman" w:hAnsi="Times New Roman"/>
        </w:rPr>
        <w:t>Customer’s Flow:</w:t>
      </w:r>
    </w:p>
    <w:p w:rsidR="00490B7C" w:rsidRPr="00E0147F" w:rsidRDefault="00490B7C" w:rsidP="00490B7C">
      <w:pPr>
        <w:rPr>
          <w:rFonts w:ascii="Times New Roman" w:hAnsi="Times New Roman"/>
        </w:rPr>
      </w:pPr>
      <w:r w:rsidRPr="00E0147F">
        <w:rPr>
          <w:rFonts w:ascii="Times New Roman" w:hAnsi="Times New Roman"/>
          <w:noProof/>
        </w:rPr>
        <w:drawing>
          <wp:inline distT="0" distB="0" distL="0" distR="0">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pStyle w:val="Heading1"/>
        <w:rPr>
          <w:rFonts w:ascii="Times New Roman" w:hAnsi="Times New Roman"/>
        </w:rPr>
      </w:pPr>
      <w:r w:rsidRPr="00E0147F">
        <w:rPr>
          <w:rFonts w:ascii="Times New Roman" w:hAnsi="Times New Roman"/>
        </w:rPr>
        <w:t>Admin’s Flow</w:t>
      </w: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r w:rsidRPr="00E0147F">
        <w:rPr>
          <w:rFonts w:ascii="Times New Roman" w:hAnsi="Times New Roman"/>
          <w:noProof/>
        </w:rPr>
        <w:drawing>
          <wp:inline distT="0" distB="0" distL="0" distR="0">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rsidR="002433A1" w:rsidRDefault="002433A1">
      <w:pPr>
        <w:rPr>
          <w:ins w:id="379" w:author="Chokka,Deepthi Tejaswani" w:date="2020-06-29T10:58:00Z"/>
          <w:rFonts w:ascii="Times New Roman" w:hAnsi="Times New Roman"/>
        </w:rPr>
      </w:pPr>
    </w:p>
    <w:p w:rsidR="00D60035" w:rsidRDefault="00D60035">
      <w:pPr>
        <w:rPr>
          <w:ins w:id="380" w:author="Chokka,Deepthi Tejaswani" w:date="2020-06-29T10:58:00Z"/>
          <w:rFonts w:ascii="Times New Roman" w:hAnsi="Times New Roman"/>
        </w:rPr>
      </w:pPr>
    </w:p>
    <w:p w:rsidR="00D60035" w:rsidRDefault="00D60035">
      <w:pPr>
        <w:rPr>
          <w:ins w:id="381" w:author="Chokka,Deepthi Tejaswani" w:date="2020-06-29T10:58:00Z"/>
          <w:rFonts w:ascii="Times New Roman" w:hAnsi="Times New Roman"/>
        </w:rPr>
      </w:pPr>
    </w:p>
    <w:p w:rsidR="00D60035" w:rsidRDefault="00D60035">
      <w:pPr>
        <w:rPr>
          <w:ins w:id="382" w:author="Chokka,Deepthi Tejaswani" w:date="2020-06-29T10:58:00Z"/>
          <w:rFonts w:ascii="Times New Roman" w:hAnsi="Times New Roman"/>
        </w:rPr>
      </w:pPr>
    </w:p>
    <w:p w:rsidR="00D60035" w:rsidRDefault="00D60035">
      <w:pPr>
        <w:rPr>
          <w:ins w:id="383" w:author="Chokka,Deepthi Tejaswani" w:date="2020-06-29T10:58:00Z"/>
          <w:rFonts w:ascii="Times New Roman" w:hAnsi="Times New Roman"/>
        </w:rPr>
      </w:pPr>
    </w:p>
    <w:p w:rsidR="00D60035" w:rsidRDefault="00D60035">
      <w:pPr>
        <w:rPr>
          <w:ins w:id="384" w:author="Chokka,Deepthi Tejaswani" w:date="2020-06-29T10:58:00Z"/>
          <w:rFonts w:ascii="Times New Roman" w:hAnsi="Times New Roman"/>
        </w:rPr>
      </w:pPr>
    </w:p>
    <w:p w:rsidR="00D60035" w:rsidRDefault="00D60035">
      <w:pPr>
        <w:pStyle w:val="ListParagraph"/>
        <w:ind w:left="360"/>
        <w:rPr>
          <w:ins w:id="385" w:author="Chokka,Deepthi Tejaswani" w:date="2020-06-29T11:01:00Z"/>
          <w:rFonts w:ascii="Times New Roman" w:hAnsi="Times New Roman"/>
          <w:b/>
          <w:sz w:val="32"/>
          <w:szCs w:val="32"/>
        </w:rPr>
        <w:pPrChange w:id="386" w:author="Chokka,Deepthi Tejaswani" w:date="2020-06-29T11:01:00Z">
          <w:pPr/>
        </w:pPrChange>
      </w:pPr>
    </w:p>
    <w:p w:rsidR="00D60035" w:rsidRDefault="00D60035">
      <w:pPr>
        <w:pStyle w:val="ListParagraph"/>
        <w:ind w:left="360"/>
        <w:rPr>
          <w:ins w:id="387" w:author="Chokka,Deepthi Tejaswani" w:date="2020-06-29T11:01:00Z"/>
          <w:rFonts w:ascii="Times New Roman" w:hAnsi="Times New Roman"/>
          <w:b/>
          <w:sz w:val="32"/>
          <w:szCs w:val="32"/>
        </w:rPr>
        <w:pPrChange w:id="388" w:author="Chokka,Deepthi Tejaswani" w:date="2020-06-29T11:01:00Z">
          <w:pPr/>
        </w:pPrChange>
      </w:pPr>
    </w:p>
    <w:p w:rsidR="00D60035" w:rsidRDefault="00D60035">
      <w:pPr>
        <w:pStyle w:val="ListParagraph"/>
        <w:ind w:left="360"/>
        <w:rPr>
          <w:ins w:id="389" w:author="Chokka,Deepthi Tejaswani" w:date="2020-06-29T11:01:00Z"/>
          <w:rFonts w:ascii="Times New Roman" w:hAnsi="Times New Roman"/>
          <w:b/>
          <w:sz w:val="32"/>
          <w:szCs w:val="32"/>
        </w:rPr>
        <w:pPrChange w:id="390" w:author="Chokka,Deepthi Tejaswani" w:date="2020-06-29T11:01:00Z">
          <w:pPr/>
        </w:pPrChange>
      </w:pPr>
    </w:p>
    <w:p w:rsidR="006B4BB2" w:rsidRPr="00AA150C" w:rsidRDefault="00D60035">
      <w:pPr>
        <w:pStyle w:val="ListParagraph"/>
        <w:numPr>
          <w:ilvl w:val="0"/>
          <w:numId w:val="38"/>
        </w:numPr>
        <w:jc w:val="center"/>
        <w:rPr>
          <w:ins w:id="391" w:author="Chokka,Deepthi Tejaswani" w:date="2020-06-29T11:17:00Z"/>
          <w:rFonts w:ascii="Times New Roman" w:hAnsi="Times New Roman"/>
          <w:b/>
          <w:sz w:val="32"/>
          <w:szCs w:val="32"/>
          <w:rPrChange w:id="392" w:author="Chokka,Deepthi Tejaswani" w:date="2020-06-29T11:34:00Z">
            <w:rPr>
              <w:ins w:id="393" w:author="Chokka,Deepthi Tejaswani" w:date="2020-06-29T11:17:00Z"/>
            </w:rPr>
          </w:rPrChange>
        </w:rPr>
        <w:pPrChange w:id="394" w:author="Chokka,Deepthi Tejaswani" w:date="2020-06-29T11:34:00Z">
          <w:pPr/>
        </w:pPrChange>
      </w:pPr>
      <w:ins w:id="395" w:author="Chokka,Deepthi Tejaswani" w:date="2020-06-29T10:59:00Z">
        <w:r w:rsidRPr="00D60035">
          <w:rPr>
            <w:rFonts w:ascii="Times New Roman" w:hAnsi="Times New Roman"/>
            <w:b/>
            <w:sz w:val="32"/>
            <w:szCs w:val="32"/>
            <w:rPrChange w:id="396" w:author="Chokka,Deepthi Tejaswani" w:date="2020-06-29T11:01:00Z">
              <w:rPr>
                <w:rFonts w:ascii="Times New Roman" w:hAnsi="Times New Roman"/>
              </w:rPr>
            </w:rPrChange>
          </w:rPr>
          <w:t>Technical Manual</w:t>
        </w:r>
      </w:ins>
    </w:p>
    <w:p w:rsidR="006B4BB2" w:rsidRPr="00E705C3" w:rsidRDefault="006B4BB2">
      <w:pPr>
        <w:pStyle w:val="Heading1"/>
        <w:rPr>
          <w:ins w:id="397" w:author="Chokka,Deepthi Tejaswani" w:date="2020-06-29T11:19:00Z"/>
          <w:rFonts w:ascii="Times New Roman" w:hAnsi="Times New Roman"/>
          <w:rPrChange w:id="398" w:author="Chokka,Deepthi Tejaswani" w:date="2020-06-29T14:21:00Z">
            <w:rPr>
              <w:ins w:id="399" w:author="Chokka,Deepthi Tejaswani" w:date="2020-06-29T11:19:00Z"/>
            </w:rPr>
          </w:rPrChange>
        </w:rPr>
        <w:pPrChange w:id="400" w:author="Chokka,Deepthi Tejaswani" w:date="2020-06-29T11:19:00Z">
          <w:pPr/>
        </w:pPrChange>
      </w:pPr>
      <w:ins w:id="401" w:author="Chokka,Deepthi Tejaswani" w:date="2020-06-29T11:18:00Z">
        <w:r w:rsidRPr="00E705C3">
          <w:rPr>
            <w:rFonts w:ascii="Times New Roman" w:hAnsi="Times New Roman"/>
            <w:rPrChange w:id="402" w:author="Chokka,Deepthi Tejaswani" w:date="2020-06-29T14:21:00Z">
              <w:rPr>
                <w:b/>
              </w:rPr>
            </w:rPrChange>
          </w:rPr>
          <w:t xml:space="preserve">6.1. </w:t>
        </w:r>
      </w:ins>
      <w:ins w:id="403" w:author="Chokka,Deepthi Tejaswani" w:date="2020-06-29T11:17:00Z">
        <w:r w:rsidRPr="00E705C3">
          <w:rPr>
            <w:rFonts w:ascii="Times New Roman" w:hAnsi="Times New Roman"/>
            <w:rPrChange w:id="404" w:author="Chokka,Deepthi Tejaswani" w:date="2020-06-29T14:21:00Z">
              <w:rPr>
                <w:b/>
              </w:rPr>
            </w:rPrChange>
          </w:rPr>
          <w:t>Purpose:</w:t>
        </w:r>
      </w:ins>
    </w:p>
    <w:p w:rsidR="00AA150C" w:rsidRDefault="006B4BB2">
      <w:pPr>
        <w:rPr>
          <w:ins w:id="405" w:author="Chokka,Deepthi Tejaswani" w:date="2020-06-29T13:38:00Z"/>
          <w:rFonts w:ascii="Times New Roman" w:hAnsi="Times New Roman"/>
        </w:rPr>
      </w:pPr>
      <w:ins w:id="406" w:author="Chokka,Deepthi Tejaswani" w:date="2020-06-29T11:17:00Z">
        <w:r w:rsidRPr="006B4BB2">
          <w:rPr>
            <w:rFonts w:ascii="Times New Roman" w:hAnsi="Times New Roman"/>
            <w:rPrChange w:id="407" w:author="Chokka,Deepthi Tejaswani" w:date="2020-06-29T11:20:00Z">
              <w:rPr/>
            </w:rPrChange>
          </w:rPr>
          <w:t>T</w:t>
        </w:r>
      </w:ins>
      <w:ins w:id="408" w:author="Chokka,Deepthi Tejaswani" w:date="2020-06-29T11:18:00Z">
        <w:r w:rsidRPr="006B4BB2">
          <w:rPr>
            <w:rFonts w:ascii="Times New Roman" w:hAnsi="Times New Roman"/>
            <w:rPrChange w:id="409" w:author="Chokka,Deepthi Tejaswani" w:date="2020-06-29T11:20:00Z">
              <w:rPr/>
            </w:rPrChange>
          </w:rPr>
          <w:t xml:space="preserve">he purpose of this manual is to provide the gist of the </w:t>
        </w:r>
      </w:ins>
      <w:ins w:id="410" w:author="Chokka,Deepthi Tejaswani" w:date="2020-06-29T11:20:00Z">
        <w:r>
          <w:rPr>
            <w:rFonts w:ascii="Times New Roman" w:hAnsi="Times New Roman"/>
          </w:rPr>
          <w:t>project as to how a part of the project works accordingly.</w:t>
        </w:r>
      </w:ins>
      <w:ins w:id="411" w:author="Chokka,Deepthi Tejaswani" w:date="2020-06-29T11:24:00Z">
        <w:r>
          <w:rPr>
            <w:rFonts w:ascii="Times New Roman" w:hAnsi="Times New Roman"/>
          </w:rPr>
          <w:t xml:space="preserve"> The manual is intended to provide assistance to the people who </w:t>
        </w:r>
        <w:r w:rsidR="00AA150C">
          <w:rPr>
            <w:rFonts w:ascii="Times New Roman" w:hAnsi="Times New Roman"/>
          </w:rPr>
          <w:t xml:space="preserve">are using the application. </w:t>
        </w:r>
      </w:ins>
      <w:ins w:id="412" w:author="Chokka,Deepthi Tejaswani" w:date="2020-06-29T11:25:00Z">
        <w:r w:rsidR="00AA150C">
          <w:rPr>
            <w:rFonts w:ascii="Times New Roman" w:hAnsi="Times New Roman"/>
          </w:rPr>
          <w:t xml:space="preserve">This allows us to provide the detailed description of the application to another person in case if </w:t>
        </w:r>
      </w:ins>
      <w:ins w:id="413" w:author="Chokka,Deepthi Tejaswani" w:date="2020-06-29T11:26:00Z">
        <w:r w:rsidR="00AA150C">
          <w:rPr>
            <w:rFonts w:ascii="Times New Roman" w:hAnsi="Times New Roman"/>
          </w:rPr>
          <w:t>we have to hand over our job to complete or modify our project as and when required.</w:t>
        </w:r>
      </w:ins>
    </w:p>
    <w:p w:rsidR="006C47E7" w:rsidRDefault="006C47E7">
      <w:pPr>
        <w:rPr>
          <w:ins w:id="414" w:author="Chokka,Deepthi Tejaswani" w:date="2020-06-29T13:38:00Z"/>
          <w:rFonts w:ascii="Times New Roman" w:hAnsi="Times New Roman"/>
        </w:rPr>
      </w:pPr>
    </w:p>
    <w:p w:rsidR="006C47E7" w:rsidRDefault="006C47E7">
      <w:pPr>
        <w:pStyle w:val="Heading1"/>
        <w:rPr>
          <w:ins w:id="415" w:author="Chokka,Deepthi Tejaswani" w:date="2020-06-29T13:57:00Z"/>
          <w:rFonts w:ascii="Times New Roman" w:hAnsi="Times New Roman"/>
        </w:rPr>
        <w:pPrChange w:id="416" w:author="Chokka,Deepthi Tejaswani" w:date="2020-06-29T13:39:00Z">
          <w:pPr/>
        </w:pPrChange>
      </w:pPr>
      <w:ins w:id="417" w:author="Chokka,Deepthi Tejaswani" w:date="2020-06-29T13:38:00Z">
        <w:r w:rsidRPr="006C47E7">
          <w:rPr>
            <w:rFonts w:ascii="Times New Roman" w:hAnsi="Times New Roman"/>
            <w:rPrChange w:id="418" w:author="Chokka,Deepthi Tejaswani" w:date="2020-06-29T13:39:00Z">
              <w:rPr>
                <w:b/>
              </w:rPr>
            </w:rPrChange>
          </w:rPr>
          <w:t>6.2. Scope:</w:t>
        </w:r>
      </w:ins>
    </w:p>
    <w:p w:rsidR="00A0455B" w:rsidRDefault="00C43EF8">
      <w:pPr>
        <w:rPr>
          <w:ins w:id="419" w:author="Chokka,Deepthi Tejaswani" w:date="2020-06-29T14:09:00Z"/>
        </w:rPr>
      </w:pPr>
      <w:ins w:id="420" w:author="Chokka,Deepthi Tejaswani" w:date="2020-06-29T14:07:00Z">
        <w:r>
          <w:t xml:space="preserve">This manual describes about the GUI </w:t>
        </w:r>
      </w:ins>
      <w:ins w:id="421" w:author="Chokka,Deepthi Tejaswani" w:date="2020-06-29T14:08:00Z">
        <w:r>
          <w:t xml:space="preserve">and backend </w:t>
        </w:r>
      </w:ins>
      <w:ins w:id="422" w:author="Chokka,Deepthi Tejaswani" w:date="2020-06-29T14:07:00Z">
        <w:r>
          <w:t xml:space="preserve">of the </w:t>
        </w:r>
      </w:ins>
      <w:ins w:id="423" w:author="Chokka,Deepthi Tejaswani" w:date="2020-06-29T14:08:00Z">
        <w:r>
          <w:t>Pets Chewy Project which is used as an e-commerce website for buying the products which are related to pets.</w:t>
        </w:r>
      </w:ins>
      <w:ins w:id="424" w:author="Chokka,Deepthi Tejaswani" w:date="2020-06-29T14:09:00Z">
        <w:r>
          <w:t xml:space="preserve"> </w:t>
        </w:r>
      </w:ins>
    </w:p>
    <w:p w:rsidR="00C43EF8" w:rsidRDefault="00C43EF8">
      <w:pPr>
        <w:rPr>
          <w:ins w:id="425" w:author="Chokka,Deepthi Tejaswani" w:date="2020-06-29T14:09:00Z"/>
        </w:rPr>
      </w:pPr>
    </w:p>
    <w:p w:rsidR="00C43EF8" w:rsidRDefault="00C43EF8" w:rsidP="00C43EF8">
      <w:pPr>
        <w:rPr>
          <w:ins w:id="426" w:author="Chokka,Deepthi Tejaswani" w:date="2020-06-29T14:12:00Z"/>
        </w:rPr>
      </w:pPr>
      <w:ins w:id="427" w:author="Chokka,Deepthi Tejaswani" w:date="2020-06-29T14:09:00Z">
        <w:r>
          <w:t xml:space="preserve">The GUI of the project comprises of the </w:t>
        </w:r>
      </w:ins>
      <w:ins w:id="428" w:author="Chokka,Deepthi Tejaswani" w:date="2020-06-29T14:10:00Z">
        <w:r>
          <w:t xml:space="preserve">front-end screens. Wherein it depicted in the form of a flowchart. </w:t>
        </w:r>
      </w:ins>
      <w:ins w:id="429" w:author="Chokka,Deepthi Tejaswani" w:date="2020-06-29T14:11:00Z">
        <w:r>
          <w:t xml:space="preserve">It show a flow of continuity like what exactly happens when a button on a screen is clicked or which page it gets redirected when another button on that page is clicked. </w:t>
        </w:r>
      </w:ins>
      <w:ins w:id="430" w:author="Chokka,Deepthi Tejaswani" w:date="2020-06-29T14:12:00Z">
        <w:r>
          <w:t>The GUI of the project varies whether the person who decides to login is a customer or an admin. The screens which is both common to customer as well as admin will be the welcome and login screens. The flow of the screens will be explained in detail as we go further.</w:t>
        </w:r>
      </w:ins>
    </w:p>
    <w:p w:rsidR="00C43EF8" w:rsidRDefault="00C43EF8">
      <w:pPr>
        <w:rPr>
          <w:ins w:id="431" w:author="Chokka,Deepthi Tejaswani" w:date="2020-06-29T14:12:00Z"/>
        </w:rPr>
      </w:pPr>
    </w:p>
    <w:p w:rsidR="00C43EF8" w:rsidRPr="00A0455B" w:rsidRDefault="00C43EF8">
      <w:pPr>
        <w:rPr>
          <w:ins w:id="432" w:author="Chokka,Deepthi Tejaswani" w:date="2020-06-29T11:28:00Z"/>
        </w:rPr>
      </w:pPr>
      <w:ins w:id="433" w:author="Chokka,Deepthi Tejaswani" w:date="2020-06-29T14:13:00Z">
        <w:r>
          <w:t xml:space="preserve">The back-end of the project is related to the storage of data and </w:t>
        </w:r>
      </w:ins>
      <w:ins w:id="434" w:author="Chokka,Deepthi Tejaswani" w:date="2020-06-29T14:14:00Z">
        <w:r>
          <w:t>real-time</w:t>
        </w:r>
      </w:ins>
      <w:ins w:id="435" w:author="Chokka,Deepthi Tejaswani" w:date="2020-06-29T14:13:00Z">
        <w:r>
          <w:t xml:space="preserve"> database.</w:t>
        </w:r>
      </w:ins>
      <w:ins w:id="436" w:author="Chokka,Deepthi Tejaswani" w:date="2020-06-29T14:14:00Z">
        <w:r>
          <w:t xml:space="preserve"> These are used to store all the credentials of the customer or the admin. The credentials include name, phone number, mail id.,</w:t>
        </w:r>
      </w:ins>
      <w:ins w:id="437" w:author="Chokka,Deepthi Tejaswani" w:date="2020-06-29T14:15:00Z">
        <w:r>
          <w:t xml:space="preserve"> </w:t>
        </w:r>
      </w:ins>
      <w:ins w:id="438" w:author="Chokka,Deepthi Tejaswani" w:date="2020-06-29T14:14:00Z">
        <w:r>
          <w:t>etc.</w:t>
        </w:r>
      </w:ins>
      <w:ins w:id="439" w:author="Chokka,Deepthi Tejaswani" w:date="2020-06-29T14:15:00Z">
        <w:r>
          <w:t xml:space="preserve"> The data thus stored is to be used for authorization during login. </w:t>
        </w:r>
      </w:ins>
      <w:ins w:id="440" w:author="Chokka,Deepthi Tejaswani" w:date="2020-06-29T14:16:00Z">
        <w:r>
          <w:t xml:space="preserve">Which means that certain data is used so as to check and validate with the data typed in the </w:t>
        </w:r>
      </w:ins>
      <w:ins w:id="441" w:author="Chokka,Deepthi Tejaswani" w:date="2020-06-29T14:17:00Z">
        <w:r>
          <w:t xml:space="preserve">GUI with that of the data within the firebase. If the data is correct, then the access is granted otherwise it will display </w:t>
        </w:r>
      </w:ins>
      <w:ins w:id="442" w:author="Chokka,Deepthi Tejaswani" w:date="2020-06-29T14:18:00Z">
        <w:r>
          <w:t>a message stating that the data typed or the login credential are incorrect.</w:t>
        </w:r>
        <w:r w:rsidR="00E705C3">
          <w:t xml:space="preserve"> To acquire this, </w:t>
        </w:r>
      </w:ins>
      <w:ins w:id="443" w:author="Chokka,Deepthi Tejaswani" w:date="2020-06-29T14:19:00Z">
        <w:r w:rsidR="00E705C3">
          <w:t>we</w:t>
        </w:r>
      </w:ins>
      <w:ins w:id="444" w:author="Chokka,Deepthi Tejaswani" w:date="2020-06-29T14:18:00Z">
        <w:r w:rsidR="00E705C3">
          <w:t xml:space="preserve"> need to follow certain steps and these steps will be explained further.</w:t>
        </w:r>
      </w:ins>
    </w:p>
    <w:p w:rsidR="00AA150C" w:rsidRDefault="006C47E7">
      <w:pPr>
        <w:pStyle w:val="Heading1"/>
        <w:rPr>
          <w:ins w:id="445" w:author="Chokka,Deepthi Tejaswani" w:date="2020-06-29T11:41:00Z"/>
          <w:rFonts w:ascii="Times New Roman" w:hAnsi="Times New Roman"/>
        </w:rPr>
        <w:pPrChange w:id="446" w:author="Chokka,Deepthi Tejaswani" w:date="2020-06-29T11:32:00Z">
          <w:pPr/>
        </w:pPrChange>
      </w:pPr>
      <w:ins w:id="447" w:author="Chokka,Deepthi Tejaswani" w:date="2020-06-29T11:33:00Z">
        <w:r w:rsidRPr="0020625E">
          <w:rPr>
            <w:rFonts w:ascii="Times New Roman" w:hAnsi="Times New Roman"/>
          </w:rPr>
          <w:t>6.3</w:t>
        </w:r>
        <w:r w:rsidR="00AA150C" w:rsidRPr="008A4113">
          <w:rPr>
            <w:rFonts w:ascii="Times New Roman" w:hAnsi="Times New Roman"/>
            <w:rPrChange w:id="448" w:author="Chokka,Deepthi Tejaswani" w:date="2020-06-29T11:35:00Z">
              <w:rPr>
                <w:b/>
              </w:rPr>
            </w:rPrChange>
          </w:rPr>
          <w:t>.</w:t>
        </w:r>
      </w:ins>
      <w:ins w:id="449" w:author="Chokka,Deepthi Tejaswani" w:date="2020-06-29T11:34:00Z">
        <w:r w:rsidR="00AA150C" w:rsidRPr="008A4113">
          <w:rPr>
            <w:rFonts w:ascii="Times New Roman" w:hAnsi="Times New Roman"/>
            <w:rPrChange w:id="450" w:author="Chokka,Deepthi Tejaswani" w:date="2020-06-29T11:35:00Z">
              <w:rPr>
                <w:b/>
              </w:rPr>
            </w:rPrChange>
          </w:rPr>
          <w:t xml:space="preserve"> </w:t>
        </w:r>
      </w:ins>
      <w:ins w:id="451" w:author="Chokka,Deepthi Tejaswani" w:date="2020-06-29T11:33:00Z">
        <w:r w:rsidR="00AA150C" w:rsidRPr="008A4113">
          <w:rPr>
            <w:rFonts w:ascii="Times New Roman" w:hAnsi="Times New Roman"/>
            <w:rPrChange w:id="452" w:author="Chokka,Deepthi Tejaswani" w:date="2020-06-29T11:35:00Z">
              <w:rPr>
                <w:b/>
              </w:rPr>
            </w:rPrChange>
          </w:rPr>
          <w:t>GUI of the project:</w:t>
        </w:r>
      </w:ins>
    </w:p>
    <w:p w:rsidR="008A4113" w:rsidRDefault="008A4113">
      <w:pPr>
        <w:rPr>
          <w:ins w:id="453" w:author="Chokka,Deepthi Tejaswani" w:date="2020-06-29T11:43:00Z"/>
        </w:rPr>
      </w:pPr>
      <w:ins w:id="454" w:author="Chokka,Deepthi Tejaswani" w:date="2020-06-29T11:41:00Z">
        <w:r>
          <w:t xml:space="preserve">The GUI of the project varies whether the person who decides to login is a customer or an admin. </w:t>
        </w:r>
      </w:ins>
      <w:ins w:id="455" w:author="Chokka,Deepthi Tejaswani" w:date="2020-06-29T11:42:00Z">
        <w:r>
          <w:t>The screen</w:t>
        </w:r>
      </w:ins>
      <w:ins w:id="456" w:author="Chokka,Deepthi Tejaswani" w:date="2020-06-29T11:43:00Z">
        <w:r>
          <w:t>s</w:t>
        </w:r>
      </w:ins>
      <w:ins w:id="457" w:author="Chokka,Deepthi Tejaswani" w:date="2020-06-29T11:42:00Z">
        <w:r>
          <w:t xml:space="preserve"> which is both common to customer as well as admin will be the welco</w:t>
        </w:r>
      </w:ins>
      <w:ins w:id="458" w:author="Chokka,Deepthi Tejaswani" w:date="2020-06-29T11:43:00Z">
        <w:r>
          <w:t>m</w:t>
        </w:r>
      </w:ins>
      <w:ins w:id="459" w:author="Chokka,Deepthi Tejaswani" w:date="2020-06-29T11:42:00Z">
        <w:r>
          <w:t xml:space="preserve">e and </w:t>
        </w:r>
      </w:ins>
      <w:ins w:id="460" w:author="Chokka,Deepthi Tejaswani" w:date="2020-06-29T11:43:00Z">
        <w:r>
          <w:t>login screens. The flow of the screens will be explained in detail as we go further.</w:t>
        </w:r>
      </w:ins>
    </w:p>
    <w:p w:rsidR="008A4113" w:rsidRPr="008A4113" w:rsidRDefault="008A4113">
      <w:pPr>
        <w:rPr>
          <w:ins w:id="461" w:author="Chokka,Deepthi Tejaswani" w:date="2020-06-29T11:34:00Z"/>
        </w:rPr>
      </w:pPr>
    </w:p>
    <w:p w:rsidR="008A4113" w:rsidRPr="008A4113" w:rsidRDefault="006C47E7">
      <w:pPr>
        <w:rPr>
          <w:ins w:id="462" w:author="Chokka,Deepthi Tejaswani" w:date="2020-06-29T11:36:00Z"/>
          <w:rFonts w:ascii="Times New Roman" w:hAnsi="Times New Roman"/>
          <w:b/>
          <w:rPrChange w:id="463" w:author="Chokka,Deepthi Tejaswani" w:date="2020-06-29T11:44:00Z">
            <w:rPr>
              <w:ins w:id="464" w:author="Chokka,Deepthi Tejaswani" w:date="2020-06-29T11:36:00Z"/>
            </w:rPr>
          </w:rPrChange>
        </w:rPr>
      </w:pPr>
      <w:ins w:id="465" w:author="Chokka,Deepthi Tejaswani" w:date="2020-06-29T11:40:00Z">
        <w:r>
          <w:rPr>
            <w:rFonts w:ascii="Times New Roman" w:hAnsi="Times New Roman"/>
            <w:b/>
          </w:rPr>
          <w:lastRenderedPageBreak/>
          <w:t>6.3</w:t>
        </w:r>
        <w:r w:rsidR="008A4113">
          <w:rPr>
            <w:rFonts w:ascii="Times New Roman" w:hAnsi="Times New Roman"/>
            <w:b/>
          </w:rPr>
          <w:t xml:space="preserve">.1. </w:t>
        </w:r>
      </w:ins>
      <w:ins w:id="466" w:author="Chokka,Deepthi Tejaswani" w:date="2020-06-29T11:35:00Z">
        <w:r w:rsidR="008A4113" w:rsidRPr="008A4113">
          <w:rPr>
            <w:rFonts w:ascii="Times New Roman" w:hAnsi="Times New Roman"/>
            <w:b/>
            <w:rPrChange w:id="467" w:author="Chokka,Deepthi Tejaswani" w:date="2020-06-29T11:35:00Z">
              <w:rPr/>
            </w:rPrChange>
          </w:rPr>
          <w:t>Customer’s flow:</w:t>
        </w:r>
      </w:ins>
      <w:ins w:id="468" w:author="Chokka,Deepthi Tejaswani" w:date="2020-06-29T11:36:00Z">
        <w:r w:rsidR="008A4113" w:rsidRPr="008A4113">
          <w:rPr>
            <w:rFonts w:ascii="Times New Roman" w:hAnsi="Times New Roman"/>
            <w:noProof/>
          </w:rPr>
          <w:t xml:space="preserve"> </w:t>
        </w:r>
        <w:r w:rsidR="008A4113" w:rsidRPr="00E0147F">
          <w:rPr>
            <w:rFonts w:ascii="Times New Roman" w:hAnsi="Times New Roman"/>
            <w:noProof/>
          </w:rPr>
          <w:drawing>
            <wp:inline distT="0" distB="0" distL="0" distR="0" wp14:anchorId="2AD7C791" wp14:editId="330FCC7C">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ins>
    </w:p>
    <w:p w:rsidR="00E705C3" w:rsidRDefault="00E705C3">
      <w:pPr>
        <w:rPr>
          <w:ins w:id="469" w:author="Chokka,Deepthi Tejaswani" w:date="2020-06-29T14:21:00Z"/>
        </w:rPr>
      </w:pPr>
    </w:p>
    <w:p w:rsidR="008A4113" w:rsidRDefault="008A4113">
      <w:pPr>
        <w:rPr>
          <w:ins w:id="470" w:author="Chokka,Deepthi Tejaswani" w:date="2020-06-29T14:21:00Z"/>
        </w:rPr>
      </w:pPr>
      <w:ins w:id="471" w:author="Chokka,Deepthi Tejaswani" w:date="2020-06-29T11:36:00Z">
        <w:r>
          <w:t>The figure displayed above show the screens with respect t</w:t>
        </w:r>
      </w:ins>
      <w:ins w:id="472" w:author="Chokka,Deepthi Tejaswani" w:date="2020-06-29T11:37:00Z">
        <w:r>
          <w:t>o</w:t>
        </w:r>
      </w:ins>
      <w:ins w:id="473" w:author="Chokka,Deepthi Tejaswani" w:date="2020-06-29T11:36:00Z">
        <w:r>
          <w:t xml:space="preserve"> the customer.</w:t>
        </w:r>
      </w:ins>
      <w:ins w:id="474" w:author="Chokka,Deepthi Tejaswani" w:date="2020-06-29T11:37:00Z">
        <w:r>
          <w:t xml:space="preserve"> </w:t>
        </w:r>
      </w:ins>
      <w:ins w:id="475" w:author="Chokka,Deepthi Tejaswani" w:date="2020-06-29T11:38:00Z">
        <w:r>
          <w:t>The screens displayed are just the sample screens and not the actual screens which are utilized in the application. This is to ensure that the user manua</w:t>
        </w:r>
      </w:ins>
      <w:ins w:id="476" w:author="Chokka,Deepthi Tejaswani" w:date="2020-06-29T11:39:00Z">
        <w:r>
          <w:t>l</w:t>
        </w:r>
      </w:ins>
      <w:ins w:id="477" w:author="Chokka,Deepthi Tejaswani" w:date="2020-06-29T11:38:00Z">
        <w:r>
          <w:t xml:space="preserve"> provides a clear </w:t>
        </w:r>
      </w:ins>
      <w:ins w:id="478" w:author="Chokka,Deepthi Tejaswani" w:date="2020-06-29T11:39:00Z">
        <w:r>
          <w:t xml:space="preserve">description of the front-end or the GUI of the application which </w:t>
        </w:r>
      </w:ins>
      <w:ins w:id="479" w:author="Chokka,Deepthi Tejaswani" w:date="2020-06-29T11:44:00Z">
        <w:r>
          <w:t>is used for a customer.</w:t>
        </w:r>
      </w:ins>
    </w:p>
    <w:p w:rsidR="00E705C3" w:rsidRDefault="00E705C3">
      <w:pPr>
        <w:rPr>
          <w:ins w:id="480" w:author="Chokka,Deepthi Tejaswani" w:date="2020-06-29T14:21:00Z"/>
        </w:rPr>
      </w:pPr>
    </w:p>
    <w:p w:rsidR="00E705C3" w:rsidRDefault="00E705C3">
      <w:pPr>
        <w:rPr>
          <w:ins w:id="481" w:author="Chokka,Deepthi Tejaswani" w:date="2020-06-29T14:21:00Z"/>
        </w:rPr>
      </w:pPr>
    </w:p>
    <w:p w:rsidR="00E705C3" w:rsidRDefault="00E705C3">
      <w:pPr>
        <w:rPr>
          <w:ins w:id="482" w:author="Chokka,Deepthi Tejaswani" w:date="2020-06-29T14:21:00Z"/>
        </w:rPr>
      </w:pPr>
    </w:p>
    <w:p w:rsidR="00E705C3" w:rsidRDefault="00E705C3">
      <w:pPr>
        <w:rPr>
          <w:ins w:id="483" w:author="Chokka,Deepthi Tejaswani" w:date="2020-06-29T14:21:00Z"/>
        </w:rPr>
      </w:pPr>
    </w:p>
    <w:p w:rsidR="00E705C3" w:rsidRDefault="00E705C3">
      <w:pPr>
        <w:rPr>
          <w:ins w:id="484" w:author="Chokka,Deepthi Tejaswani" w:date="2020-06-29T14:21:00Z"/>
        </w:rPr>
      </w:pPr>
    </w:p>
    <w:p w:rsidR="00E705C3" w:rsidRDefault="00E705C3">
      <w:pPr>
        <w:rPr>
          <w:ins w:id="485" w:author="Chokka,Deepthi Tejaswani" w:date="2020-06-29T11:40:00Z"/>
        </w:rPr>
      </w:pPr>
    </w:p>
    <w:p w:rsidR="008A4113" w:rsidRPr="008A4113" w:rsidRDefault="008A4113">
      <w:pPr>
        <w:rPr>
          <w:ins w:id="486" w:author="Chokka,Deepthi Tejaswani" w:date="2020-06-29T11:40:00Z"/>
          <w:b/>
          <w:rPrChange w:id="487" w:author="Chokka,Deepthi Tejaswani" w:date="2020-06-29T11:41:00Z">
            <w:rPr>
              <w:ins w:id="488" w:author="Chokka,Deepthi Tejaswani" w:date="2020-06-29T11:40:00Z"/>
            </w:rPr>
          </w:rPrChange>
        </w:rPr>
      </w:pPr>
    </w:p>
    <w:p w:rsidR="00E705C3" w:rsidRDefault="00E705C3">
      <w:pPr>
        <w:rPr>
          <w:ins w:id="489" w:author="Chokka,Deepthi Tejaswani" w:date="2020-06-29T14:21:00Z"/>
          <w:rFonts w:ascii="Times New Roman" w:hAnsi="Times New Roman"/>
          <w:b/>
        </w:rPr>
      </w:pPr>
    </w:p>
    <w:p w:rsidR="00E705C3" w:rsidRDefault="00E705C3">
      <w:pPr>
        <w:rPr>
          <w:ins w:id="490" w:author="Chokka,Deepthi Tejaswani" w:date="2020-06-29T14:21:00Z"/>
          <w:rFonts w:ascii="Times New Roman" w:hAnsi="Times New Roman"/>
          <w:b/>
        </w:rPr>
      </w:pPr>
    </w:p>
    <w:p w:rsidR="00E705C3" w:rsidRDefault="00E705C3">
      <w:pPr>
        <w:rPr>
          <w:ins w:id="491" w:author="Chokka,Deepthi Tejaswani" w:date="2020-06-29T14:21:00Z"/>
          <w:rFonts w:ascii="Times New Roman" w:hAnsi="Times New Roman"/>
          <w:b/>
        </w:rPr>
      </w:pPr>
    </w:p>
    <w:p w:rsidR="008A4113" w:rsidRDefault="006C47E7">
      <w:pPr>
        <w:rPr>
          <w:ins w:id="492" w:author="Chokka,Deepthi Tejaswani" w:date="2020-06-29T11:45:00Z"/>
          <w:rFonts w:ascii="Times New Roman" w:hAnsi="Times New Roman"/>
          <w:b/>
        </w:rPr>
      </w:pPr>
      <w:ins w:id="493" w:author="Chokka,Deepthi Tejaswani" w:date="2020-06-29T11:40:00Z">
        <w:r>
          <w:rPr>
            <w:rFonts w:ascii="Times New Roman" w:hAnsi="Times New Roman"/>
            <w:b/>
          </w:rPr>
          <w:lastRenderedPageBreak/>
          <w:t>6.3</w:t>
        </w:r>
        <w:r w:rsidR="008A4113" w:rsidRPr="008A4113">
          <w:rPr>
            <w:rFonts w:ascii="Times New Roman" w:hAnsi="Times New Roman"/>
            <w:b/>
            <w:rPrChange w:id="494" w:author="Chokka,Deepthi Tejaswani" w:date="2020-06-29T11:41:00Z">
              <w:rPr/>
            </w:rPrChange>
          </w:rPr>
          <w:t xml:space="preserve">.2. </w:t>
        </w:r>
      </w:ins>
      <w:ins w:id="495" w:author="Chokka,Deepthi Tejaswani" w:date="2020-06-29T11:41:00Z">
        <w:r w:rsidR="008A4113" w:rsidRPr="008A4113">
          <w:rPr>
            <w:rFonts w:ascii="Times New Roman" w:hAnsi="Times New Roman"/>
            <w:b/>
            <w:rPrChange w:id="496" w:author="Chokka,Deepthi Tejaswani" w:date="2020-06-29T11:41:00Z">
              <w:rPr>
                <w:rFonts w:ascii="Times New Roman" w:hAnsi="Times New Roman"/>
              </w:rPr>
            </w:rPrChange>
          </w:rPr>
          <w:t>Admin’s flow:</w:t>
        </w:r>
      </w:ins>
    </w:p>
    <w:p w:rsidR="008A4113" w:rsidRDefault="008A4113">
      <w:pPr>
        <w:rPr>
          <w:ins w:id="497" w:author="Chokka,Deepthi Tejaswani" w:date="2020-06-29T11:49:00Z"/>
          <w:rFonts w:ascii="Times New Roman" w:hAnsi="Times New Roman"/>
          <w:b/>
        </w:rPr>
      </w:pPr>
      <w:ins w:id="498" w:author="Chokka,Deepthi Tejaswani" w:date="2020-06-29T11:45:00Z">
        <w:r w:rsidRPr="00E0147F">
          <w:rPr>
            <w:rFonts w:ascii="Times New Roman" w:hAnsi="Times New Roman"/>
            <w:noProof/>
          </w:rPr>
          <w:drawing>
            <wp:inline distT="0" distB="0" distL="0" distR="0" wp14:anchorId="267385CA" wp14:editId="38E05D0A">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ins>
    </w:p>
    <w:p w:rsidR="00E705C3" w:rsidRDefault="00E705C3" w:rsidP="00594684">
      <w:pPr>
        <w:rPr>
          <w:ins w:id="499" w:author="Chokka,Deepthi Tejaswani" w:date="2020-06-29T14:21:00Z"/>
          <w:rFonts w:ascii="Times New Roman" w:hAnsi="Times New Roman"/>
        </w:rPr>
      </w:pPr>
    </w:p>
    <w:p w:rsidR="00594684" w:rsidRPr="00672018" w:rsidRDefault="00594684" w:rsidP="00594684">
      <w:pPr>
        <w:rPr>
          <w:ins w:id="500" w:author="Chokka,Deepthi Tejaswani" w:date="2020-06-29T11:50:00Z"/>
          <w:rFonts w:ascii="Times New Roman" w:hAnsi="Times New Roman"/>
          <w:rPrChange w:id="501" w:author="Chokka,Deepthi Tejaswani" w:date="2020-06-29T12:00:00Z">
            <w:rPr>
              <w:ins w:id="502" w:author="Chokka,Deepthi Tejaswani" w:date="2020-06-29T11:50:00Z"/>
            </w:rPr>
          </w:rPrChange>
        </w:rPr>
      </w:pPr>
      <w:ins w:id="503" w:author="Chokka,Deepthi Tejaswani" w:date="2020-06-29T11:49:00Z">
        <w:r w:rsidRPr="00672018">
          <w:rPr>
            <w:rFonts w:ascii="Times New Roman" w:hAnsi="Times New Roman"/>
            <w:rPrChange w:id="504" w:author="Chokka,Deepthi Tejaswani" w:date="2020-06-29T12:00:00Z">
              <w:rPr/>
            </w:rPrChange>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ins>
    </w:p>
    <w:p w:rsidR="00594684" w:rsidRPr="00672018" w:rsidRDefault="00594684" w:rsidP="00594684">
      <w:pPr>
        <w:rPr>
          <w:ins w:id="505" w:author="Chokka,Deepthi Tejaswani" w:date="2020-06-29T11:50:00Z"/>
          <w:rFonts w:ascii="Times New Roman" w:hAnsi="Times New Roman"/>
          <w:rPrChange w:id="506" w:author="Chokka,Deepthi Tejaswani" w:date="2020-06-29T12:00:00Z">
            <w:rPr>
              <w:ins w:id="507" w:author="Chokka,Deepthi Tejaswani" w:date="2020-06-29T11:50:00Z"/>
            </w:rPr>
          </w:rPrChange>
        </w:rPr>
      </w:pPr>
    </w:p>
    <w:p w:rsidR="00594684" w:rsidRDefault="00594684" w:rsidP="00594684">
      <w:pPr>
        <w:rPr>
          <w:ins w:id="508" w:author="Chokka,Deepthi Tejaswani" w:date="2020-06-30T17:18:00Z"/>
          <w:rFonts w:ascii="Times New Roman" w:hAnsi="Times New Roman"/>
        </w:rPr>
      </w:pPr>
      <w:ins w:id="509" w:author="Chokka,Deepthi Tejaswani" w:date="2020-06-29T11:50:00Z">
        <w:r w:rsidRPr="00672018">
          <w:rPr>
            <w:rFonts w:ascii="Times New Roman" w:hAnsi="Times New Roman"/>
            <w:rPrChange w:id="510" w:author="Chokka,Deepthi Tejaswani" w:date="2020-06-29T12:00:00Z">
              <w:rPr/>
            </w:rPrChange>
          </w:rPr>
          <w:t>When the admin decides to login, they need to ty</w:t>
        </w:r>
      </w:ins>
      <w:ins w:id="511" w:author="Chokka,Deepthi Tejaswani" w:date="2020-06-29T11:51:00Z">
        <w:r w:rsidRPr="00672018">
          <w:rPr>
            <w:rFonts w:ascii="Times New Roman" w:hAnsi="Times New Roman"/>
            <w:rPrChange w:id="512" w:author="Chokka,Deepthi Tejaswani" w:date="2020-06-29T12:00:00Z">
              <w:rPr/>
            </w:rPrChange>
          </w:rPr>
          <w:t>p</w:t>
        </w:r>
      </w:ins>
      <w:ins w:id="513" w:author="Chokka,Deepthi Tejaswani" w:date="2020-06-29T11:50:00Z">
        <w:r w:rsidRPr="00672018">
          <w:rPr>
            <w:rFonts w:ascii="Times New Roman" w:hAnsi="Times New Roman"/>
            <w:rPrChange w:id="514" w:author="Chokka,Deepthi Tejaswani" w:date="2020-06-29T12:00:00Z">
              <w:rPr/>
            </w:rPrChange>
          </w:rPr>
          <w:t>e their respec</w:t>
        </w:r>
      </w:ins>
      <w:ins w:id="515" w:author="Chokka,Deepthi Tejaswani" w:date="2020-06-29T11:51:00Z">
        <w:r w:rsidRPr="00672018">
          <w:rPr>
            <w:rFonts w:ascii="Times New Roman" w:hAnsi="Times New Roman"/>
            <w:rPrChange w:id="516" w:author="Chokka,Deepthi Tejaswani" w:date="2020-06-29T12:00:00Z">
              <w:rPr/>
            </w:rPrChange>
          </w:rPr>
          <w:t xml:space="preserve">tive username and password and it is compulsory that they need to tick-mark the check-box so as to ensure that </w:t>
        </w:r>
      </w:ins>
      <w:ins w:id="517" w:author="Chokka,Deepthi Tejaswani" w:date="2020-06-29T11:52:00Z">
        <w:r w:rsidRPr="00672018">
          <w:rPr>
            <w:rFonts w:ascii="Times New Roman" w:hAnsi="Times New Roman"/>
            <w:rPrChange w:id="518" w:author="Chokka,Deepthi Tejaswani" w:date="2020-06-29T12:00:00Z">
              <w:rPr/>
            </w:rPrChange>
          </w:rPr>
          <w:t xml:space="preserve">it is </w:t>
        </w:r>
      </w:ins>
      <w:ins w:id="519" w:author="Chokka,Deepthi Tejaswani" w:date="2020-06-29T11:51:00Z">
        <w:r w:rsidRPr="00672018">
          <w:rPr>
            <w:rFonts w:ascii="Times New Roman" w:hAnsi="Times New Roman"/>
            <w:rPrChange w:id="520" w:author="Chokka,Deepthi Tejaswani" w:date="2020-06-29T12:00:00Z">
              <w:rPr/>
            </w:rPrChange>
          </w:rPr>
          <w:t xml:space="preserve">admin </w:t>
        </w:r>
      </w:ins>
      <w:ins w:id="521" w:author="Chokka,Deepthi Tejaswani" w:date="2020-06-29T11:52:00Z">
        <w:r w:rsidRPr="00672018">
          <w:rPr>
            <w:rFonts w:ascii="Times New Roman" w:hAnsi="Times New Roman"/>
            <w:rPrChange w:id="522" w:author="Chokka,Deepthi Tejaswani" w:date="2020-06-29T12:00:00Z">
              <w:rPr/>
            </w:rPrChange>
          </w:rPr>
          <w:t>who is logging in and not another person.</w:t>
        </w:r>
      </w:ins>
    </w:p>
    <w:p w:rsidR="00B3577E" w:rsidRDefault="00B3577E" w:rsidP="00594684">
      <w:pPr>
        <w:rPr>
          <w:ins w:id="523" w:author="Chokka,Deepthi Tejaswani" w:date="2020-06-30T17:19:00Z"/>
          <w:rFonts w:ascii="Times New Roman" w:hAnsi="Times New Roman"/>
        </w:rPr>
      </w:pPr>
    </w:p>
    <w:p w:rsidR="001C00C9" w:rsidRDefault="001C00C9" w:rsidP="00594684">
      <w:pPr>
        <w:rPr>
          <w:ins w:id="524" w:author="Chokka,Deepthi Tejaswani" w:date="2020-06-30T17:44:00Z"/>
          <w:rFonts w:ascii="Times New Roman" w:hAnsi="Times New Roman"/>
        </w:rPr>
      </w:pPr>
    </w:p>
    <w:p w:rsidR="001C00C9" w:rsidRDefault="001C00C9" w:rsidP="00594684">
      <w:pPr>
        <w:rPr>
          <w:ins w:id="525" w:author="Chokka,Deepthi Tejaswani" w:date="2020-06-30T17:45:00Z"/>
          <w:rFonts w:ascii="Times New Roman" w:hAnsi="Times New Roman"/>
        </w:rPr>
      </w:pPr>
    </w:p>
    <w:p w:rsidR="001C00C9" w:rsidRDefault="001C00C9" w:rsidP="00594684">
      <w:pPr>
        <w:rPr>
          <w:ins w:id="526" w:author="Chokka,Deepthi Tejaswani" w:date="2020-06-30T17:45:00Z"/>
          <w:rFonts w:ascii="Times New Roman" w:hAnsi="Times New Roman"/>
        </w:rPr>
      </w:pPr>
    </w:p>
    <w:p w:rsidR="001C00C9" w:rsidRDefault="001C00C9" w:rsidP="00594684">
      <w:pPr>
        <w:rPr>
          <w:ins w:id="527" w:author="Chokka,Deepthi Tejaswani" w:date="2020-06-30T17:45:00Z"/>
          <w:rFonts w:ascii="Times New Roman" w:hAnsi="Times New Roman"/>
        </w:rPr>
      </w:pPr>
    </w:p>
    <w:p w:rsidR="001C00C9" w:rsidRDefault="001C00C9" w:rsidP="00594684">
      <w:pPr>
        <w:rPr>
          <w:ins w:id="528" w:author="Chokka,Deepthi Tejaswani" w:date="2020-06-30T17:45:00Z"/>
          <w:rFonts w:ascii="Times New Roman" w:hAnsi="Times New Roman"/>
        </w:rPr>
      </w:pPr>
    </w:p>
    <w:p w:rsidR="001C00C9" w:rsidRDefault="001C00C9" w:rsidP="00594684">
      <w:pPr>
        <w:rPr>
          <w:ins w:id="529" w:author="Chokka,Deepthi Tejaswani" w:date="2020-06-30T17:45:00Z"/>
          <w:rFonts w:ascii="Times New Roman" w:hAnsi="Times New Roman"/>
        </w:rPr>
      </w:pPr>
    </w:p>
    <w:p w:rsidR="00F76498" w:rsidRDefault="00F76498" w:rsidP="00594684">
      <w:pPr>
        <w:rPr>
          <w:ins w:id="530" w:author="Chokka,Deepthi Tejaswani" w:date="2020-06-30T18:09:00Z"/>
          <w:rFonts w:ascii="Times New Roman" w:hAnsi="Times New Roman"/>
          <w:b/>
        </w:rPr>
      </w:pPr>
      <w:ins w:id="531" w:author="Chokka,Deepthi Tejaswani" w:date="2020-06-30T17:19:00Z">
        <w:r w:rsidRPr="003D6BC6">
          <w:rPr>
            <w:rFonts w:ascii="Times New Roman" w:hAnsi="Times New Roman"/>
            <w:b/>
            <w:rPrChange w:id="532" w:author="Chokka,Deepthi Tejaswani" w:date="2020-06-30T18:08:00Z">
              <w:rPr>
                <w:rFonts w:ascii="Times New Roman" w:hAnsi="Times New Roman"/>
              </w:rPr>
            </w:rPrChange>
          </w:rPr>
          <w:lastRenderedPageBreak/>
          <w:t>Sample Code:</w:t>
        </w:r>
      </w:ins>
    </w:p>
    <w:p w:rsidR="003D6BC6" w:rsidRPr="003D6BC6" w:rsidRDefault="003D6BC6" w:rsidP="00594684">
      <w:pPr>
        <w:rPr>
          <w:ins w:id="533" w:author="Chokka,Deepthi Tejaswani" w:date="2020-06-30T17:42:00Z"/>
          <w:rFonts w:ascii="Times New Roman" w:hAnsi="Times New Roman"/>
          <w:b/>
          <w:rPrChange w:id="534" w:author="Chokka,Deepthi Tejaswani" w:date="2020-06-30T18:08:00Z">
            <w:rPr>
              <w:ins w:id="535" w:author="Chokka,Deepthi Tejaswani" w:date="2020-06-30T17:42:00Z"/>
              <w:rFonts w:ascii="Times New Roman" w:hAnsi="Times New Roman"/>
            </w:rPr>
          </w:rPrChange>
        </w:rPr>
      </w:pPr>
    </w:p>
    <w:p w:rsidR="001C00C9" w:rsidRDefault="001C00C9" w:rsidP="00594684">
      <w:pPr>
        <w:rPr>
          <w:ins w:id="536" w:author="Chokka,Deepthi Tejaswani" w:date="2020-06-30T17:43:00Z"/>
          <w:rFonts w:ascii="Times New Roman" w:hAnsi="Times New Roman"/>
        </w:rPr>
      </w:pPr>
      <w:ins w:id="537" w:author="Chokka,Deepthi Tejaswani" w:date="2020-06-30T17:42:00Z">
        <w:r>
          <w:rPr>
            <w:rFonts w:ascii="Times New Roman" w:hAnsi="Times New Roman"/>
          </w:rPr>
          <w:t xml:space="preserve"> The code stated below is a sample code for the page activity_</w:t>
        </w:r>
      </w:ins>
      <w:ins w:id="538" w:author="Chokka,Deepthi Tejaswani" w:date="2020-06-30T17:43:00Z">
        <w:r>
          <w:rPr>
            <w:rFonts w:ascii="Times New Roman" w:hAnsi="Times New Roman"/>
          </w:rPr>
          <w:t>welcome.xml</w:t>
        </w:r>
      </w:ins>
    </w:p>
    <w:p w:rsidR="001C00C9" w:rsidRDefault="001C00C9" w:rsidP="00594684">
      <w:pPr>
        <w:rPr>
          <w:ins w:id="539" w:author="Chokka,Deepthi Tejaswani" w:date="2020-06-30T17:43:00Z"/>
          <w:rFonts w:ascii="Times New Roman" w:hAnsi="Times New Roman"/>
        </w:rPr>
      </w:pPr>
      <w:ins w:id="540" w:author="Chokka,Deepthi Tejaswani" w:date="2020-06-30T17:43:00Z">
        <w:r>
          <w:rPr>
            <w:rFonts w:ascii="Times New Roman" w:hAnsi="Times New Roman"/>
            <w:noProof/>
          </w:rPr>
          <mc:AlternateContent>
            <mc:Choice Requires="wps">
              <w:drawing>
                <wp:anchor distT="0" distB="0" distL="114300" distR="114300" simplePos="0" relativeHeight="251659264" behindDoc="0" locked="0" layoutInCell="1" allowOverlap="1">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41" w:author="Chokka,Deepthi Tejaswani" w:date="2020-06-30T17:51:00Z"/>
                                  <w:rFonts w:ascii="Times New Roman" w:eastAsia="Times New Roman" w:hAnsi="Times New Roman"/>
                                  <w:i/>
                                  <w:iCs/>
                                  <w:color w:val="000000"/>
                                  <w:sz w:val="20"/>
                                </w:rPr>
                                <w:pPrChange w:id="542" w:author="Chokka,Deepthi Tejaswani" w:date="2020-06-30T17:46:00Z">
                                  <w:pPr/>
                                </w:pPrChange>
                              </w:pPr>
                              <w:ins w:id="543" w:author="Chokka,Deepthi Tejaswani" w:date="2020-06-30T17:44:00Z">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44" w:author="Chokka,Deepthi Tejaswani" w:date="2020-06-30T17:48:00Z"/>
                                  <w:rFonts w:ascii="Times New Roman" w:eastAsia="Times New Roman" w:hAnsi="Times New Roman"/>
                                  <w:i/>
                                  <w:iCs/>
                                  <w:color w:val="000000"/>
                                  <w:sz w:val="20"/>
                                </w:rPr>
                                <w:pPrChange w:id="545" w:author="Chokka,Deepthi Tejaswani" w:date="2020-06-30T17:46:00Z">
                                  <w:pPr/>
                                </w:pPrChange>
                              </w:pPr>
                            </w:p>
                            <w:p w:rsidR="0020625E" w:rsidRDefault="0020625E" w:rsidP="001C00C9">
                              <w:pPr>
                                <w:pStyle w:val="HTMLPreformatted"/>
                                <w:shd w:val="clear" w:color="auto" w:fill="FFFFFF"/>
                                <w:rPr>
                                  <w:ins w:id="546" w:author="Chokka,Deepthi Tejaswani" w:date="2020-06-30T17:51:00Z"/>
                                  <w:rFonts w:ascii="Consolas" w:hAnsi="Consolas"/>
                                  <w:color w:val="000000"/>
                                </w:rPr>
                              </w:pPr>
                              <w:ins w:id="547" w:author="Chokka,Deepthi Tejaswani" w:date="2020-06-30T17:51:00Z">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ins>
                            </w:p>
                            <w:p w:rsidR="0020625E" w:rsidRDefault="0020625E" w:rsidP="001C00C9">
                              <w:pPr>
                                <w:pStyle w:val="HTMLPreformatted"/>
                                <w:shd w:val="clear" w:color="auto" w:fill="FFFFFF"/>
                                <w:rPr>
                                  <w:ins w:id="548" w:author="Chokka,Deepthi Tejaswani" w:date="2020-06-30T17:55:00Z"/>
                                  <w:rFonts w:ascii="Consolas" w:hAnsi="Consolas"/>
                                  <w:color w:val="000000"/>
                                </w:rPr>
                              </w:pPr>
                              <w:ins w:id="549" w:author="Chokka,Deepthi Tejaswani" w:date="2020-06-30T17:44:00Z">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ins>
                              <w:ins w:id="550" w:author="Chokka,Deepthi Tejaswani" w:date="2020-06-30T17:55:00Z">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 xml:space="preserve">&lt;!--    the app logo to our </w:t>
                                </w:r>
                              </w:ins>
                              <w:ins w:id="551" w:author="Chokka,Deepthi Tejaswani" w:date="2020-06-30T17:56:00Z">
                                <w:r>
                                  <w:rPr>
                                    <w:rFonts w:ascii="Consolas" w:hAnsi="Consolas"/>
                                    <w:i/>
                                    <w:iCs/>
                                    <w:color w:val="808080"/>
                                  </w:rPr>
                                  <w:t>convenience</w:t>
                                </w:r>
                              </w:ins>
                              <w:ins w:id="552" w:author="Chokka,Deepthi Tejaswani" w:date="2020-06-30T17:55:00Z">
                                <w:r>
                                  <w:rPr>
                                    <w:rFonts w:ascii="Consolas" w:hAnsi="Consolas"/>
                                    <w:i/>
                                    <w:iCs/>
                                    <w:color w:val="808080"/>
                                  </w:rPr>
                                  <w:t xml:space="preserve"> like height,</w:t>
                                </w:r>
                              </w:ins>
                              <w:ins w:id="553" w:author="Chokka,Deepthi Tejaswani" w:date="2020-06-30T17:56:00Z">
                                <w:r>
                                  <w:rPr>
                                    <w:rFonts w:ascii="Consolas" w:hAnsi="Consolas"/>
                                    <w:i/>
                                    <w:iCs/>
                                    <w:color w:val="808080"/>
                                  </w:rPr>
                                  <w:t xml:space="preserve"> </w:t>
                                </w:r>
                              </w:ins>
                              <w:ins w:id="554" w:author="Chokka,Deepthi Tejaswani" w:date="2020-06-30T17:55:00Z">
                                <w:r>
                                  <w:rPr>
                                    <w:rFonts w:ascii="Consolas" w:hAnsi="Consolas"/>
                                    <w:i/>
                                    <w:iCs/>
                                    <w:color w:val="808080"/>
                                  </w:rPr>
                                  <w:t>width,</w:t>
                                </w:r>
                              </w:ins>
                              <w:ins w:id="555" w:author="Chokka,Deepthi Tejaswani" w:date="2020-06-30T17:56:00Z">
                                <w:r>
                                  <w:rPr>
                                    <w:rFonts w:ascii="Consolas" w:hAnsi="Consolas"/>
                                    <w:i/>
                                    <w:iCs/>
                                    <w:color w:val="808080"/>
                                  </w:rPr>
                                  <w:t xml:space="preserve"> etc.,</w:t>
                                </w:r>
                              </w:ins>
                              <w:ins w:id="556" w:author="Chokka,Deepthi Tejaswani" w:date="2020-06-30T17:55:00Z">
                                <w:r>
                                  <w:rPr>
                                    <w:rFonts w:ascii="Consolas" w:hAnsi="Consolas"/>
                                    <w:i/>
                                    <w:iCs/>
                                    <w:color w:val="808080"/>
                                  </w:rPr>
                                  <w:t xml:space="preserve"> This is to ensure that the applogo --&gt;</w:t>
                                </w:r>
                                <w:r>
                                  <w:rPr>
                                    <w:rFonts w:ascii="Consolas" w:hAnsi="Consolas"/>
                                    <w:i/>
                                    <w:iCs/>
                                    <w:color w:val="808080"/>
                                  </w:rPr>
                                  <w:br/>
                                  <w:t>&lt;!--    is clearly visible--&gt;</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57" w:author="Chokka,Deepthi Tejaswani" w:date="2020-06-30T17:57:00Z"/>
                                  <w:rFonts w:ascii="Times New Roman" w:eastAsia="Times New Roman" w:hAnsi="Times New Roman"/>
                                  <w:color w:val="000000"/>
                                  <w:sz w:val="20"/>
                                </w:rPr>
                                <w:pPrChange w:id="558" w:author="Chokka,Deepthi Tejaswani" w:date="2020-06-30T17:46:00Z">
                                  <w:pPr/>
                                </w:pPrChange>
                              </w:pPr>
                              <w:ins w:id="559" w:author="Chokka,Deepthi Tejaswani" w:date="2020-06-30T17:44:00Z">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ins>
                              <w:ins w:id="560" w:author="Chokka,Deepthi Tejaswani" w:date="2020-06-30T17:56:00Z">
                                <w:r>
                                  <w:rPr>
                                    <w:rFonts w:ascii="Times New Roman" w:eastAsia="Times New Roman" w:hAnsi="Times New Roman"/>
                                    <w:color w:val="000000"/>
                                    <w:sz w:val="20"/>
                                  </w:rPr>
                                  <w:t xml:space="preserve">    </w:t>
                                </w:r>
                              </w:ins>
                              <w:ins w:id="561" w:author="Chokka,Deepthi Tejaswani" w:date="2020-06-30T17:57:00Z">
                                <w:r>
                                  <w:rPr>
                                    <w:rFonts w:ascii="Times New Roman" w:eastAsia="Times New Roman" w:hAnsi="Times New Roman"/>
                                    <w:color w:val="000000"/>
                                    <w:sz w:val="20"/>
                                  </w:rPr>
                                  <w:t>…………………………</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62" w:author="Chokka,Deepthi Tejaswani" w:date="2020-06-30T17:57:00Z"/>
                                  <w:rFonts w:ascii="Times New Roman" w:eastAsia="Times New Roman" w:hAnsi="Times New Roman"/>
                                  <w:color w:val="000000"/>
                                  <w:sz w:val="20"/>
                                </w:rPr>
                                <w:pPrChange w:id="563" w:author="Chokka,Deepthi Tejaswani" w:date="2020-06-30T17:46:00Z">
                                  <w:pPr/>
                                </w:pPrChange>
                              </w:pPr>
                              <w:ins w:id="564" w:author="Chokka,Deepthi Tejaswani" w:date="2020-06-30T17:57:00Z">
                                <w:r>
                                  <w:rPr>
                                    <w:rFonts w:ascii="Times New Roman" w:eastAsia="Times New Roman" w:hAnsi="Times New Roman"/>
                                    <w:color w:val="000000"/>
                                    <w:sz w:val="20"/>
                                  </w:rPr>
                                  <w:t xml:space="preserve">    …………………………</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65" w:author="Chokka,Deepthi Tejaswani" w:date="2020-06-30T17:58:00Z"/>
                                  <w:rFonts w:ascii="Times New Roman" w:eastAsia="Times New Roman" w:hAnsi="Times New Roman"/>
                                  <w:color w:val="000000"/>
                                  <w:sz w:val="20"/>
                                </w:rPr>
                                <w:pPrChange w:id="566" w:author="Chokka,Deepthi Tejaswani" w:date="2020-06-30T17:46:00Z">
                                  <w:pPr/>
                                </w:pPrChange>
                              </w:pPr>
                              <w:ins w:id="567" w:author="Chokka,Deepthi Tejaswani" w:date="2020-06-30T17:57:00Z">
                                <w:r>
                                  <w:rPr>
                                    <w:rFonts w:ascii="Times New Roman" w:eastAsia="Times New Roman" w:hAnsi="Times New Roman"/>
                                    <w:color w:val="000000"/>
                                    <w:sz w:val="20"/>
                                  </w:rPr>
                                  <w:t xml:space="preserve">    …………………………</w:t>
                                </w:r>
                              </w:ins>
                            </w:p>
                            <w:p w:rsidR="0020625E" w:rsidRPr="009C539E" w:rsidRDefault="0020625E">
                              <w:pPr>
                                <w:pStyle w:val="HTMLPreformatted"/>
                                <w:shd w:val="clear" w:color="auto" w:fill="FFFFFF"/>
                                <w:rPr>
                                  <w:ins w:id="568" w:author="Chokka,Deepthi Tejaswani" w:date="2020-06-30T17:44:00Z"/>
                                  <w:rFonts w:ascii="Consolas" w:hAnsi="Consolas"/>
                                  <w:color w:val="000000"/>
                                  <w:rPrChange w:id="569" w:author="Chokka,Deepthi Tejaswani" w:date="2020-06-30T18:03:00Z">
                                    <w:rPr>
                                      <w:ins w:id="570" w:author="Chokka,Deepthi Tejaswani" w:date="2020-06-30T17:44:00Z"/>
                                      <w:rFonts w:ascii="Times New Roman" w:hAnsi="Times New Roman"/>
                                    </w:rPr>
                                  </w:rPrChange>
                                </w:rPr>
                                <w:pPrChange w:id="571" w:author="Chokka,Deepthi Tejaswani" w:date="2020-06-30T18:03:00Z">
                                  <w:pPr/>
                                </w:pPrChange>
                              </w:pPr>
                              <w:ins w:id="572" w:author="Chokka,Deepthi Tejaswani" w:date="2020-06-30T17:44:00Z">
                                <w:r w:rsidRPr="00A24DB9">
                                  <w:rPr>
                                    <w:rFonts w:ascii="Times New Roman" w:hAnsi="Times New Roman"/>
                                    <w:color w:val="000000"/>
                                  </w:rPr>
                                  <w:br/>
                                </w:r>
                              </w:ins>
                              <w:ins w:id="573" w:author="Chokka,Deepthi Tejaswani" w:date="2020-06-30T18:03:00Z">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ins>
                              <w:ins w:id="574" w:author="Chokka,Deepthi Tejaswani" w:date="2020-06-30T17:44:00Z">
                                <w:r w:rsidRPr="00A24DB9">
                                  <w:rPr>
                                    <w:rFonts w:ascii="Times New Roman" w:hAnsi="Times New Roman"/>
                                    <w:color w:val="000000"/>
                                  </w:rPr>
                                  <w:br/>
                                </w:r>
                              </w:ins>
                              <w:ins w:id="575" w:author="Chokka,Deepthi Tejaswani" w:date="2020-06-30T18:00:00Z">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ins>
                            </w:p>
                            <w:p w:rsidR="0020625E" w:rsidRDefault="0020625E">
                              <w:pPr>
                                <w:jc w:val="center"/>
                                <w:pPrChange w:id="576" w:author="Chokka,Deepthi Tejaswani" w:date="2020-06-30T17:44: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7" w:author="Chokka,Deepthi Tejaswani" w:date="2020-06-30T17:51:00Z"/>
                            <w:rFonts w:ascii="Times New Roman" w:eastAsia="Times New Roman" w:hAnsi="Times New Roman"/>
                            <w:i/>
                            <w:iCs/>
                            <w:color w:val="000000"/>
                            <w:sz w:val="20"/>
                          </w:rPr>
                          <w:pPrChange w:id="578" w:author="Chokka,Deepthi Tejaswani" w:date="2020-06-30T17:46:00Z">
                            <w:pPr/>
                          </w:pPrChange>
                        </w:pPr>
                        <w:ins w:id="579" w:author="Chokka,Deepthi Tejaswani" w:date="2020-06-30T17:44:00Z">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80" w:author="Chokka,Deepthi Tejaswani" w:date="2020-06-30T17:48:00Z"/>
                            <w:rFonts w:ascii="Times New Roman" w:eastAsia="Times New Roman" w:hAnsi="Times New Roman"/>
                            <w:i/>
                            <w:iCs/>
                            <w:color w:val="000000"/>
                            <w:sz w:val="20"/>
                          </w:rPr>
                          <w:pPrChange w:id="581" w:author="Chokka,Deepthi Tejaswani" w:date="2020-06-30T17:46:00Z">
                            <w:pPr/>
                          </w:pPrChange>
                        </w:pPr>
                      </w:p>
                      <w:p w:rsidR="0020625E" w:rsidRDefault="0020625E" w:rsidP="001C00C9">
                        <w:pPr>
                          <w:pStyle w:val="HTMLPreformatted"/>
                          <w:shd w:val="clear" w:color="auto" w:fill="FFFFFF"/>
                          <w:rPr>
                            <w:ins w:id="582" w:author="Chokka,Deepthi Tejaswani" w:date="2020-06-30T17:51:00Z"/>
                            <w:rFonts w:ascii="Consolas" w:hAnsi="Consolas"/>
                            <w:color w:val="000000"/>
                          </w:rPr>
                        </w:pPr>
                        <w:ins w:id="583" w:author="Chokka,Deepthi Tejaswani" w:date="2020-06-30T17:51:00Z">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ins>
                      </w:p>
                      <w:p w:rsidR="0020625E" w:rsidRDefault="0020625E" w:rsidP="001C00C9">
                        <w:pPr>
                          <w:pStyle w:val="HTMLPreformatted"/>
                          <w:shd w:val="clear" w:color="auto" w:fill="FFFFFF"/>
                          <w:rPr>
                            <w:ins w:id="584" w:author="Chokka,Deepthi Tejaswani" w:date="2020-06-30T17:55:00Z"/>
                            <w:rFonts w:ascii="Consolas" w:hAnsi="Consolas"/>
                            <w:color w:val="000000"/>
                          </w:rPr>
                        </w:pPr>
                        <w:ins w:id="585" w:author="Chokka,Deepthi Tejaswani" w:date="2020-06-30T17:44:00Z">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ins>
                        <w:ins w:id="586" w:author="Chokka,Deepthi Tejaswani" w:date="2020-06-30T17:55:00Z">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 xml:space="preserve">&lt;!--    the app logo to our </w:t>
                          </w:r>
                        </w:ins>
                        <w:ins w:id="587" w:author="Chokka,Deepthi Tejaswani" w:date="2020-06-30T17:56:00Z">
                          <w:r>
                            <w:rPr>
                              <w:rFonts w:ascii="Consolas" w:hAnsi="Consolas"/>
                              <w:i/>
                              <w:iCs/>
                              <w:color w:val="808080"/>
                            </w:rPr>
                            <w:t>convenience</w:t>
                          </w:r>
                        </w:ins>
                        <w:ins w:id="588" w:author="Chokka,Deepthi Tejaswani" w:date="2020-06-30T17:55:00Z">
                          <w:r>
                            <w:rPr>
                              <w:rFonts w:ascii="Consolas" w:hAnsi="Consolas"/>
                              <w:i/>
                              <w:iCs/>
                              <w:color w:val="808080"/>
                            </w:rPr>
                            <w:t xml:space="preserve"> like height,</w:t>
                          </w:r>
                        </w:ins>
                        <w:ins w:id="589" w:author="Chokka,Deepthi Tejaswani" w:date="2020-06-30T17:56:00Z">
                          <w:r>
                            <w:rPr>
                              <w:rFonts w:ascii="Consolas" w:hAnsi="Consolas"/>
                              <w:i/>
                              <w:iCs/>
                              <w:color w:val="808080"/>
                            </w:rPr>
                            <w:t xml:space="preserve"> </w:t>
                          </w:r>
                        </w:ins>
                        <w:ins w:id="590" w:author="Chokka,Deepthi Tejaswani" w:date="2020-06-30T17:55:00Z">
                          <w:r>
                            <w:rPr>
                              <w:rFonts w:ascii="Consolas" w:hAnsi="Consolas"/>
                              <w:i/>
                              <w:iCs/>
                              <w:color w:val="808080"/>
                            </w:rPr>
                            <w:t>width,</w:t>
                          </w:r>
                        </w:ins>
                        <w:ins w:id="591" w:author="Chokka,Deepthi Tejaswani" w:date="2020-06-30T17:56:00Z">
                          <w:r>
                            <w:rPr>
                              <w:rFonts w:ascii="Consolas" w:hAnsi="Consolas"/>
                              <w:i/>
                              <w:iCs/>
                              <w:color w:val="808080"/>
                            </w:rPr>
                            <w:t xml:space="preserve"> etc.,</w:t>
                          </w:r>
                        </w:ins>
                        <w:ins w:id="592" w:author="Chokka,Deepthi Tejaswani" w:date="2020-06-30T17:55:00Z">
                          <w:r>
                            <w:rPr>
                              <w:rFonts w:ascii="Consolas" w:hAnsi="Consolas"/>
                              <w:i/>
                              <w:iCs/>
                              <w:color w:val="808080"/>
                            </w:rPr>
                            <w:t xml:space="preserve"> This is to ensure that the applogo --&gt;</w:t>
                          </w:r>
                          <w:r>
                            <w:rPr>
                              <w:rFonts w:ascii="Consolas" w:hAnsi="Consolas"/>
                              <w:i/>
                              <w:iCs/>
                              <w:color w:val="808080"/>
                            </w:rPr>
                            <w:br/>
                            <w:t>&lt;!--    is clearly visible--&gt;</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93" w:author="Chokka,Deepthi Tejaswani" w:date="2020-06-30T17:57:00Z"/>
                            <w:rFonts w:ascii="Times New Roman" w:eastAsia="Times New Roman" w:hAnsi="Times New Roman"/>
                            <w:color w:val="000000"/>
                            <w:sz w:val="20"/>
                          </w:rPr>
                          <w:pPrChange w:id="594" w:author="Chokka,Deepthi Tejaswani" w:date="2020-06-30T17:46:00Z">
                            <w:pPr/>
                          </w:pPrChange>
                        </w:pPr>
                        <w:ins w:id="595" w:author="Chokka,Deepthi Tejaswani" w:date="2020-06-30T17:44:00Z">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ins>
                        <w:ins w:id="596" w:author="Chokka,Deepthi Tejaswani" w:date="2020-06-30T17:56:00Z">
                          <w:r>
                            <w:rPr>
                              <w:rFonts w:ascii="Times New Roman" w:eastAsia="Times New Roman" w:hAnsi="Times New Roman"/>
                              <w:color w:val="000000"/>
                              <w:sz w:val="20"/>
                            </w:rPr>
                            <w:t xml:space="preserve">    </w:t>
                          </w:r>
                        </w:ins>
                        <w:ins w:id="597" w:author="Chokka,Deepthi Tejaswani" w:date="2020-06-30T17:57:00Z">
                          <w:r>
                            <w:rPr>
                              <w:rFonts w:ascii="Times New Roman" w:eastAsia="Times New Roman" w:hAnsi="Times New Roman"/>
                              <w:color w:val="000000"/>
                              <w:sz w:val="20"/>
                            </w:rPr>
                            <w:t>…………………………</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98" w:author="Chokka,Deepthi Tejaswani" w:date="2020-06-30T17:57:00Z"/>
                            <w:rFonts w:ascii="Times New Roman" w:eastAsia="Times New Roman" w:hAnsi="Times New Roman"/>
                            <w:color w:val="000000"/>
                            <w:sz w:val="20"/>
                          </w:rPr>
                          <w:pPrChange w:id="599" w:author="Chokka,Deepthi Tejaswani" w:date="2020-06-30T17:46:00Z">
                            <w:pPr/>
                          </w:pPrChange>
                        </w:pPr>
                        <w:ins w:id="600" w:author="Chokka,Deepthi Tejaswani" w:date="2020-06-30T17:57:00Z">
                          <w:r>
                            <w:rPr>
                              <w:rFonts w:ascii="Times New Roman" w:eastAsia="Times New Roman" w:hAnsi="Times New Roman"/>
                              <w:color w:val="000000"/>
                              <w:sz w:val="20"/>
                            </w:rPr>
                            <w:t xml:space="preserve">    …………………………</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01" w:author="Chokka,Deepthi Tejaswani" w:date="2020-06-30T17:58:00Z"/>
                            <w:rFonts w:ascii="Times New Roman" w:eastAsia="Times New Roman" w:hAnsi="Times New Roman"/>
                            <w:color w:val="000000"/>
                            <w:sz w:val="20"/>
                          </w:rPr>
                          <w:pPrChange w:id="602" w:author="Chokka,Deepthi Tejaswani" w:date="2020-06-30T17:46:00Z">
                            <w:pPr/>
                          </w:pPrChange>
                        </w:pPr>
                        <w:ins w:id="603" w:author="Chokka,Deepthi Tejaswani" w:date="2020-06-30T17:57:00Z">
                          <w:r>
                            <w:rPr>
                              <w:rFonts w:ascii="Times New Roman" w:eastAsia="Times New Roman" w:hAnsi="Times New Roman"/>
                              <w:color w:val="000000"/>
                              <w:sz w:val="20"/>
                            </w:rPr>
                            <w:t xml:space="preserve">    …………………………</w:t>
                          </w:r>
                        </w:ins>
                      </w:p>
                      <w:p w:rsidR="0020625E" w:rsidRPr="009C539E" w:rsidRDefault="0020625E">
                        <w:pPr>
                          <w:pStyle w:val="HTMLPreformatted"/>
                          <w:shd w:val="clear" w:color="auto" w:fill="FFFFFF"/>
                          <w:rPr>
                            <w:ins w:id="604" w:author="Chokka,Deepthi Tejaswani" w:date="2020-06-30T17:44:00Z"/>
                            <w:rFonts w:ascii="Consolas" w:hAnsi="Consolas"/>
                            <w:color w:val="000000"/>
                            <w:rPrChange w:id="605" w:author="Chokka,Deepthi Tejaswani" w:date="2020-06-30T18:03:00Z">
                              <w:rPr>
                                <w:ins w:id="606" w:author="Chokka,Deepthi Tejaswani" w:date="2020-06-30T17:44:00Z"/>
                                <w:rFonts w:ascii="Times New Roman" w:hAnsi="Times New Roman"/>
                              </w:rPr>
                            </w:rPrChange>
                          </w:rPr>
                          <w:pPrChange w:id="607" w:author="Chokka,Deepthi Tejaswani" w:date="2020-06-30T18:03:00Z">
                            <w:pPr/>
                          </w:pPrChange>
                        </w:pPr>
                        <w:ins w:id="608" w:author="Chokka,Deepthi Tejaswani" w:date="2020-06-30T17:44:00Z">
                          <w:r w:rsidRPr="00A24DB9">
                            <w:rPr>
                              <w:rFonts w:ascii="Times New Roman" w:hAnsi="Times New Roman"/>
                              <w:color w:val="000000"/>
                            </w:rPr>
                            <w:br/>
                          </w:r>
                        </w:ins>
                        <w:ins w:id="609" w:author="Chokka,Deepthi Tejaswani" w:date="2020-06-30T18:03:00Z">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ins>
                        <w:ins w:id="610" w:author="Chokka,Deepthi Tejaswani" w:date="2020-06-30T17:44:00Z">
                          <w:r w:rsidRPr="00A24DB9">
                            <w:rPr>
                              <w:rFonts w:ascii="Times New Roman" w:hAnsi="Times New Roman"/>
                              <w:color w:val="000000"/>
                            </w:rPr>
                            <w:br/>
                          </w:r>
                        </w:ins>
                        <w:ins w:id="611" w:author="Chokka,Deepthi Tejaswani" w:date="2020-06-30T18:00:00Z">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ins>
                      </w:p>
                      <w:p w:rsidR="0020625E" w:rsidRDefault="0020625E">
                        <w:pPr>
                          <w:jc w:val="center"/>
                          <w:pPrChange w:id="612" w:author="Chokka,Deepthi Tejaswani" w:date="2020-06-30T17:44:00Z">
                            <w:pPr/>
                          </w:pPrChange>
                        </w:pPr>
                      </w:p>
                    </w:txbxContent>
                  </v:textbox>
                </v:rect>
              </w:pict>
            </mc:Fallback>
          </mc:AlternateContent>
        </w:r>
      </w:ins>
    </w:p>
    <w:p w:rsidR="001C00C9" w:rsidRDefault="001C00C9" w:rsidP="00594684">
      <w:pPr>
        <w:rPr>
          <w:ins w:id="613" w:author="Chokka,Deepthi Tejaswani" w:date="2020-06-30T17:43:00Z"/>
          <w:rFonts w:ascii="Times New Roman" w:hAnsi="Times New Roman"/>
        </w:rPr>
      </w:pPr>
    </w:p>
    <w:p w:rsidR="001C00C9" w:rsidRDefault="001C00C9" w:rsidP="00594684">
      <w:pPr>
        <w:rPr>
          <w:ins w:id="614" w:author="Chokka,Deepthi Tejaswani" w:date="2020-06-30T17:43:00Z"/>
          <w:rFonts w:ascii="Times New Roman" w:hAnsi="Times New Roman"/>
        </w:rPr>
      </w:pPr>
    </w:p>
    <w:p w:rsidR="00E705C3" w:rsidRDefault="00E705C3">
      <w:pPr>
        <w:spacing w:before="240"/>
        <w:rPr>
          <w:ins w:id="615" w:author="Chokka,Deepthi Tejaswani" w:date="2020-06-29T11:49:00Z"/>
          <w:rFonts w:ascii="Times New Roman" w:hAnsi="Times New Roman"/>
          <w:b/>
        </w:rPr>
        <w:pPrChange w:id="616" w:author="Chokka,Deepthi Tejaswani" w:date="2020-06-29T13:48:00Z">
          <w:pPr/>
        </w:pPrChange>
      </w:pPr>
    </w:p>
    <w:p w:rsidR="001C00C9" w:rsidRDefault="001C00C9">
      <w:pPr>
        <w:spacing w:before="240"/>
        <w:rPr>
          <w:ins w:id="617" w:author="Chokka,Deepthi Tejaswani" w:date="2020-06-30T17:45:00Z"/>
          <w:rFonts w:ascii="Times New Roman" w:hAnsi="Times New Roman"/>
          <w:b/>
          <w:sz w:val="32"/>
          <w:szCs w:val="32"/>
        </w:rPr>
        <w:pPrChange w:id="618" w:author="Chokka,Deepthi Tejaswani" w:date="2020-06-29T13:48:00Z">
          <w:pPr/>
        </w:pPrChange>
      </w:pPr>
    </w:p>
    <w:p w:rsidR="001C00C9" w:rsidRDefault="001C00C9">
      <w:pPr>
        <w:spacing w:before="240"/>
        <w:rPr>
          <w:ins w:id="619" w:author="Chokka,Deepthi Tejaswani" w:date="2020-06-30T17:45:00Z"/>
          <w:rFonts w:ascii="Times New Roman" w:hAnsi="Times New Roman"/>
          <w:b/>
          <w:sz w:val="32"/>
          <w:szCs w:val="32"/>
        </w:rPr>
        <w:pPrChange w:id="620" w:author="Chokka,Deepthi Tejaswani" w:date="2020-06-29T13:48:00Z">
          <w:pPr/>
        </w:pPrChange>
      </w:pPr>
    </w:p>
    <w:p w:rsidR="001C00C9" w:rsidRDefault="001C00C9">
      <w:pPr>
        <w:spacing w:before="240"/>
        <w:rPr>
          <w:ins w:id="621" w:author="Chokka,Deepthi Tejaswani" w:date="2020-06-30T17:45:00Z"/>
          <w:rFonts w:ascii="Times New Roman" w:hAnsi="Times New Roman"/>
          <w:b/>
          <w:sz w:val="32"/>
          <w:szCs w:val="32"/>
        </w:rPr>
        <w:pPrChange w:id="622" w:author="Chokka,Deepthi Tejaswani" w:date="2020-06-29T13:48:00Z">
          <w:pPr/>
        </w:pPrChange>
      </w:pPr>
    </w:p>
    <w:p w:rsidR="001C00C9" w:rsidRDefault="001C00C9">
      <w:pPr>
        <w:spacing w:before="240"/>
        <w:rPr>
          <w:ins w:id="623" w:author="Chokka,Deepthi Tejaswani" w:date="2020-06-30T17:45:00Z"/>
          <w:rFonts w:ascii="Times New Roman" w:hAnsi="Times New Roman"/>
          <w:b/>
          <w:sz w:val="32"/>
          <w:szCs w:val="32"/>
        </w:rPr>
        <w:pPrChange w:id="624" w:author="Chokka,Deepthi Tejaswani" w:date="2020-06-29T13:48:00Z">
          <w:pPr/>
        </w:pPrChange>
      </w:pPr>
    </w:p>
    <w:p w:rsidR="001C00C9" w:rsidRDefault="001C00C9">
      <w:pPr>
        <w:spacing w:before="240"/>
        <w:rPr>
          <w:ins w:id="625" w:author="Chokka,Deepthi Tejaswani" w:date="2020-06-30T17:45:00Z"/>
          <w:rFonts w:ascii="Times New Roman" w:hAnsi="Times New Roman"/>
          <w:b/>
          <w:sz w:val="32"/>
          <w:szCs w:val="32"/>
        </w:rPr>
        <w:pPrChange w:id="626" w:author="Chokka,Deepthi Tejaswani" w:date="2020-06-29T13:48:00Z">
          <w:pPr/>
        </w:pPrChange>
      </w:pPr>
    </w:p>
    <w:p w:rsidR="001C00C9" w:rsidRDefault="001C00C9">
      <w:pPr>
        <w:spacing w:before="240"/>
        <w:rPr>
          <w:ins w:id="627" w:author="Chokka,Deepthi Tejaswani" w:date="2020-06-30T17:45:00Z"/>
          <w:rFonts w:ascii="Times New Roman" w:hAnsi="Times New Roman"/>
          <w:b/>
          <w:sz w:val="32"/>
          <w:szCs w:val="32"/>
        </w:rPr>
        <w:pPrChange w:id="628" w:author="Chokka,Deepthi Tejaswani" w:date="2020-06-29T13:48:00Z">
          <w:pPr/>
        </w:pPrChange>
      </w:pPr>
    </w:p>
    <w:p w:rsidR="001C00C9" w:rsidRDefault="001C00C9">
      <w:pPr>
        <w:spacing w:before="240"/>
        <w:rPr>
          <w:ins w:id="629" w:author="Chokka,Deepthi Tejaswani" w:date="2020-06-30T17:45:00Z"/>
          <w:rFonts w:ascii="Times New Roman" w:hAnsi="Times New Roman"/>
          <w:b/>
          <w:sz w:val="32"/>
          <w:szCs w:val="32"/>
        </w:rPr>
        <w:pPrChange w:id="630" w:author="Chokka,Deepthi Tejaswani" w:date="2020-06-29T13:48:00Z">
          <w:pPr/>
        </w:pPrChange>
      </w:pPr>
    </w:p>
    <w:p w:rsidR="001C00C9" w:rsidRDefault="001C00C9">
      <w:pPr>
        <w:spacing w:before="240"/>
        <w:rPr>
          <w:ins w:id="631" w:author="Chokka,Deepthi Tejaswani" w:date="2020-06-30T17:46:00Z"/>
          <w:rFonts w:ascii="Times New Roman" w:hAnsi="Times New Roman"/>
          <w:b/>
          <w:sz w:val="32"/>
          <w:szCs w:val="32"/>
        </w:rPr>
        <w:pPrChange w:id="632" w:author="Chokka,Deepthi Tejaswani" w:date="2020-06-29T13:48:00Z">
          <w:pPr/>
        </w:pPrChange>
      </w:pPr>
    </w:p>
    <w:p w:rsidR="001C00C9" w:rsidRDefault="001C00C9">
      <w:pPr>
        <w:spacing w:before="240"/>
        <w:rPr>
          <w:ins w:id="633" w:author="Chokka,Deepthi Tejaswani" w:date="2020-06-30T17:46:00Z"/>
          <w:rFonts w:ascii="Times New Roman" w:hAnsi="Times New Roman"/>
          <w:b/>
          <w:sz w:val="32"/>
          <w:szCs w:val="32"/>
        </w:rPr>
        <w:pPrChange w:id="634" w:author="Chokka,Deepthi Tejaswani" w:date="2020-06-29T13:48:00Z">
          <w:pPr/>
        </w:pPrChange>
      </w:pPr>
    </w:p>
    <w:p w:rsidR="001C00C9" w:rsidRDefault="001C00C9">
      <w:pPr>
        <w:spacing w:before="240"/>
        <w:rPr>
          <w:ins w:id="635" w:author="Chokka,Deepthi Tejaswani" w:date="2020-06-30T17:46:00Z"/>
          <w:rFonts w:ascii="Times New Roman" w:hAnsi="Times New Roman"/>
          <w:b/>
          <w:sz w:val="32"/>
          <w:szCs w:val="32"/>
        </w:rPr>
        <w:pPrChange w:id="636" w:author="Chokka,Deepthi Tejaswani" w:date="2020-06-29T13:48:00Z">
          <w:pPr/>
        </w:pPrChange>
      </w:pPr>
    </w:p>
    <w:p w:rsidR="001C00C9" w:rsidRDefault="001C00C9">
      <w:pPr>
        <w:spacing w:before="240"/>
        <w:rPr>
          <w:ins w:id="637" w:author="Chokka,Deepthi Tejaswani" w:date="2020-06-30T17:46:00Z"/>
          <w:rFonts w:ascii="Times New Roman" w:hAnsi="Times New Roman"/>
          <w:b/>
          <w:sz w:val="32"/>
          <w:szCs w:val="32"/>
        </w:rPr>
        <w:pPrChange w:id="638" w:author="Chokka,Deepthi Tejaswani" w:date="2020-06-29T13:48:00Z">
          <w:pPr/>
        </w:pPrChange>
      </w:pPr>
    </w:p>
    <w:p w:rsidR="001C00C9" w:rsidRDefault="001C00C9">
      <w:pPr>
        <w:spacing w:before="240"/>
        <w:rPr>
          <w:ins w:id="639" w:author="Chokka,Deepthi Tejaswani" w:date="2020-06-30T17:46:00Z"/>
          <w:rFonts w:ascii="Times New Roman" w:hAnsi="Times New Roman"/>
          <w:b/>
          <w:sz w:val="32"/>
          <w:szCs w:val="32"/>
        </w:rPr>
        <w:pPrChange w:id="640" w:author="Chokka,Deepthi Tejaswani" w:date="2020-06-29T13:48:00Z">
          <w:pPr/>
        </w:pPrChange>
      </w:pPr>
    </w:p>
    <w:p w:rsidR="001C00C9" w:rsidRDefault="001C00C9">
      <w:pPr>
        <w:spacing w:before="240"/>
        <w:rPr>
          <w:ins w:id="641" w:author="Chokka,Deepthi Tejaswani" w:date="2020-06-30T17:46:00Z"/>
          <w:rFonts w:ascii="Times New Roman" w:hAnsi="Times New Roman"/>
          <w:b/>
          <w:sz w:val="32"/>
          <w:szCs w:val="32"/>
        </w:rPr>
        <w:pPrChange w:id="642" w:author="Chokka,Deepthi Tejaswani" w:date="2020-06-29T13:48:00Z">
          <w:pPr/>
        </w:pPrChange>
      </w:pPr>
    </w:p>
    <w:p w:rsidR="001C00C9" w:rsidRDefault="001C00C9">
      <w:pPr>
        <w:spacing w:before="240"/>
        <w:rPr>
          <w:ins w:id="643" w:author="Chokka,Deepthi Tejaswani" w:date="2020-06-30T17:46:00Z"/>
          <w:rFonts w:ascii="Times New Roman" w:hAnsi="Times New Roman"/>
          <w:b/>
          <w:sz w:val="32"/>
          <w:szCs w:val="32"/>
        </w:rPr>
        <w:pPrChange w:id="644" w:author="Chokka,Deepthi Tejaswani" w:date="2020-06-29T13:48:00Z">
          <w:pPr/>
        </w:pPrChange>
      </w:pPr>
    </w:p>
    <w:p w:rsidR="001C00C9" w:rsidRDefault="001C00C9">
      <w:pPr>
        <w:spacing w:before="240"/>
        <w:rPr>
          <w:ins w:id="645" w:author="Chokka,Deepthi Tejaswani" w:date="2020-06-30T17:46:00Z"/>
          <w:rFonts w:ascii="Times New Roman" w:hAnsi="Times New Roman"/>
          <w:b/>
          <w:sz w:val="32"/>
          <w:szCs w:val="32"/>
        </w:rPr>
        <w:pPrChange w:id="646" w:author="Chokka,Deepthi Tejaswani" w:date="2020-06-29T13:48:00Z">
          <w:pPr/>
        </w:pPrChange>
      </w:pPr>
    </w:p>
    <w:p w:rsidR="001C00C9" w:rsidRDefault="001C00C9">
      <w:pPr>
        <w:spacing w:before="240"/>
        <w:rPr>
          <w:ins w:id="647" w:author="Chokka,Deepthi Tejaswani" w:date="2020-06-30T17:46:00Z"/>
          <w:rFonts w:ascii="Times New Roman" w:hAnsi="Times New Roman"/>
          <w:b/>
          <w:sz w:val="32"/>
          <w:szCs w:val="32"/>
        </w:rPr>
        <w:pPrChange w:id="648" w:author="Chokka,Deepthi Tejaswani" w:date="2020-06-29T13:48:00Z">
          <w:pPr/>
        </w:pPrChange>
      </w:pPr>
    </w:p>
    <w:p w:rsidR="001C00C9" w:rsidRDefault="001C00C9">
      <w:pPr>
        <w:spacing w:before="240"/>
        <w:rPr>
          <w:ins w:id="649" w:author="Chokka,Deepthi Tejaswani" w:date="2020-06-30T17:46:00Z"/>
          <w:rFonts w:ascii="Times New Roman" w:hAnsi="Times New Roman"/>
          <w:b/>
          <w:sz w:val="32"/>
          <w:szCs w:val="32"/>
        </w:rPr>
        <w:pPrChange w:id="650" w:author="Chokka,Deepthi Tejaswani" w:date="2020-06-29T13:48:00Z">
          <w:pPr/>
        </w:pPrChange>
      </w:pPr>
    </w:p>
    <w:p w:rsidR="001C00C9" w:rsidRDefault="001C00C9">
      <w:pPr>
        <w:spacing w:before="240"/>
        <w:rPr>
          <w:ins w:id="651" w:author="Chokka,Deepthi Tejaswani" w:date="2020-06-30T17:46:00Z"/>
          <w:rFonts w:ascii="Times New Roman" w:hAnsi="Times New Roman"/>
          <w:b/>
          <w:sz w:val="32"/>
          <w:szCs w:val="32"/>
        </w:rPr>
        <w:pPrChange w:id="652" w:author="Chokka,Deepthi Tejaswani" w:date="2020-06-29T13:48:00Z">
          <w:pPr/>
        </w:pPrChange>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3" w:author="Chokka,Deepthi Tejaswani" w:date="2020-06-30T17:47:00Z"/>
          <w:rFonts w:ascii="Times New Roman" w:eastAsia="Times New Roman" w:hAnsi="Times New Roman"/>
          <w:color w:val="000000"/>
          <w:sz w:val="20"/>
        </w:rPr>
      </w:pPr>
    </w:p>
    <w:p w:rsidR="001C00C9" w:rsidRDefault="009C539E"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4" w:author="Chokka,Deepthi Tejaswani" w:date="2020-06-30T17:47:00Z"/>
          <w:rFonts w:ascii="Times New Roman" w:eastAsia="Times New Roman" w:hAnsi="Times New Roman"/>
          <w:color w:val="000000"/>
          <w:sz w:val="20"/>
        </w:rPr>
      </w:pPr>
      <w:ins w:id="655" w:author="Chokka,Deepthi Tejaswani" w:date="2020-06-30T17:47:00Z">
        <w:r>
          <w:rPr>
            <w:rFonts w:ascii="Times New Roman" w:hAnsi="Times New Roman"/>
            <w:noProof/>
          </w:rPr>
          <mc:AlternateContent>
            <mc:Choice Requires="wps">
              <w:drawing>
                <wp:anchor distT="0" distB="0" distL="114300" distR="114300" simplePos="0" relativeHeight="251661312" behindDoc="0" locked="0" layoutInCell="1" allowOverlap="1" wp14:anchorId="57D4EF65" wp14:editId="1EF0E809">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rsidR="0020625E" w:rsidRDefault="0020625E"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6" w:author="Chokka,Deepthi Tejaswani" w:date="2020-06-30T18:05:00Z"/>
                                  <w:rFonts w:ascii="Times New Roman" w:eastAsia="Times New Roman" w:hAnsi="Times New Roman"/>
                                  <w:color w:val="000000"/>
                                  <w:sz w:val="20"/>
                                </w:rPr>
                              </w:pPr>
                              <w:ins w:id="657" w:author="Chokka,Deepthi Tejaswani" w:date="2020-06-30T18:05:00Z">
                                <w:r>
                                  <w:rPr>
                                    <w:rFonts w:ascii="Times New Roman" w:hAnsi="Times New Roman"/>
                                    <w:b/>
                                    <w:bCs/>
                                    <w:color w:val="660E7A"/>
                                  </w:rPr>
                                  <w:t xml:space="preserve">       </w:t>
                                </w:r>
                              </w:ins>
                              <w:ins w:id="658" w:author="Chokka,Deepthi Tejaswani" w:date="2020-06-30T18:04:00Z">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ins>
                              <w:ins w:id="659" w:author="Chokka,Deepthi Tejaswani" w:date="2020-06-30T18:05:00Z">
                                <w:r>
                                  <w:rPr>
                                    <w:rFonts w:ascii="Times New Roman" w:eastAsia="Times New Roman" w:hAnsi="Times New Roman"/>
                                    <w:color w:val="000000"/>
                                    <w:sz w:val="20"/>
                                  </w:rPr>
                                  <w:t xml:space="preserve">    …………………………</w:t>
                                </w:r>
                              </w:ins>
                            </w:p>
                            <w:p w:rsidR="0020625E" w:rsidRDefault="0020625E"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0" w:author="Chokka,Deepthi Tejaswani" w:date="2020-06-30T18:05:00Z"/>
                                  <w:rFonts w:ascii="Times New Roman" w:eastAsia="Times New Roman" w:hAnsi="Times New Roman"/>
                                  <w:color w:val="000000"/>
                                  <w:sz w:val="20"/>
                                </w:rPr>
                              </w:pPr>
                              <w:ins w:id="661" w:author="Chokka,Deepthi Tejaswani" w:date="2020-06-30T18:05:00Z">
                                <w:r>
                                  <w:rPr>
                                    <w:rFonts w:ascii="Times New Roman" w:eastAsia="Times New Roman" w:hAnsi="Times New Roman"/>
                                    <w:color w:val="000000"/>
                                    <w:sz w:val="20"/>
                                  </w:rPr>
                                  <w:t xml:space="preserve">    …………………………</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2" w:author="Chokka,Deepthi Tejaswani" w:date="2020-06-30T18:05:00Z"/>
                                  <w:rFonts w:ascii="Times New Roman" w:eastAsia="Times New Roman" w:hAnsi="Times New Roman"/>
                                  <w:color w:val="000000"/>
                                  <w:sz w:val="20"/>
                                </w:rPr>
                              </w:pPr>
                              <w:ins w:id="663" w:author="Chokka,Deepthi Tejaswani" w:date="2020-06-30T18:05:00Z">
                                <w:r>
                                  <w:rPr>
                                    <w:rFonts w:ascii="Times New Roman" w:eastAsia="Times New Roman" w:hAnsi="Times New Roman"/>
                                    <w:color w:val="000000"/>
                                    <w:sz w:val="20"/>
                                  </w:rPr>
                                  <w:t xml:space="preserve">    …………………………</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4" w:author="Chokka,Deepthi Tejaswani" w:date="2020-06-30T18:05:00Z"/>
                                  <w:rFonts w:ascii="Times New Roman" w:eastAsia="Times New Roman" w:hAnsi="Times New Roman"/>
                                  <w:color w:val="000000"/>
                                  <w:sz w:val="20"/>
                                </w:rPr>
                              </w:pPr>
                            </w:p>
                            <w:p w:rsidR="0020625E" w:rsidRDefault="0020625E" w:rsidP="003D6BC6">
                              <w:pPr>
                                <w:pStyle w:val="HTMLPreformatted"/>
                                <w:shd w:val="clear" w:color="auto" w:fill="FFFFFF"/>
                                <w:rPr>
                                  <w:ins w:id="665" w:author="Chokka,Deepthi Tejaswani" w:date="2020-06-30T18:07:00Z"/>
                                  <w:rFonts w:ascii="Consolas" w:hAnsi="Consolas"/>
                                  <w:color w:val="000000"/>
                                </w:rPr>
                              </w:pPr>
                              <w:ins w:id="666" w:author="Chokka,Deepthi Tejaswani" w:date="2020-06-30T18:07:00Z">
                                <w:r>
                                  <w:rPr>
                                    <w:rFonts w:ascii="Consolas" w:hAnsi="Consolas"/>
                                    <w:i/>
                                    <w:iCs/>
                                    <w:color w:val="808080"/>
                                  </w:rPr>
                                  <w:t>&lt;!--This is the closing tag of the relative layout and thus--&gt;</w:t>
                                </w:r>
                                <w:r>
                                  <w:rPr>
                                    <w:rFonts w:ascii="Consolas" w:hAnsi="Consolas"/>
                                    <w:i/>
                                    <w:iCs/>
                                    <w:color w:val="808080"/>
                                  </w:rPr>
                                  <w:br/>
                                  <w:t>&lt;!--    this marks the end of the xml file --&gt;</w:t>
                                </w:r>
                              </w:ins>
                            </w:p>
                            <w:p w:rsidR="0020625E" w:rsidRPr="009C539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7" w:author="Chokka,Deepthi Tejaswani" w:date="2020-06-30T17:48:00Z"/>
                                  <w:rFonts w:ascii="Times New Roman" w:eastAsia="Times New Roman" w:hAnsi="Times New Roman"/>
                                  <w:color w:val="000000"/>
                                  <w:sz w:val="20"/>
                                </w:rPr>
                              </w:pPr>
                              <w:ins w:id="668" w:author="Chokka,Deepthi Tejaswani" w:date="2020-06-30T17:48:00Z">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ins>
                            </w:p>
                            <w:p w:rsidR="0020625E" w:rsidRPr="00A24DB9"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9" w:author="Chokka,Deepthi Tejaswani" w:date="2020-06-30T17:44:00Z"/>
                                  <w:rFonts w:ascii="Times New Roman" w:hAnsi="Times New Roman"/>
                                </w:rPr>
                                <w:pPrChange w:id="670" w:author="Chokka,Deepthi Tejaswani" w:date="2020-06-30T17:46:00Z">
                                  <w:pPr/>
                                </w:pPrChange>
                              </w:pPr>
                              <w:ins w:id="671" w:author="Chokka,Deepthi Tejaswani" w:date="2020-06-30T17:44:00Z">
                                <w:r w:rsidRPr="00A24DB9">
                                  <w:rPr>
                                    <w:rFonts w:ascii="Times New Roman" w:eastAsia="Times New Roman" w:hAnsi="Times New Roman"/>
                                    <w:color w:val="000000"/>
                                    <w:sz w:val="20"/>
                                  </w:rPr>
                                  <w:br/>
                                  <w:t xml:space="preserve">    </w:t>
                                </w:r>
                              </w:ins>
                            </w:p>
                            <w:p w:rsidR="0020625E" w:rsidRDefault="0020625E">
                              <w:pPr>
                                <w:jc w:val="center"/>
                                <w:pPrChange w:id="672" w:author="Chokka,Deepthi Tejaswani" w:date="2020-06-30T17:44: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4EF65" id="Rectangle 9" o:spid="_x0000_s1027" style="position:absolute;margin-left:0;margin-top:.4pt;width:471pt;height:157.1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rsidR="0020625E" w:rsidRDefault="0020625E"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73" w:author="Chokka,Deepthi Tejaswani" w:date="2020-06-30T18:05:00Z"/>
                            <w:rFonts w:ascii="Times New Roman" w:eastAsia="Times New Roman" w:hAnsi="Times New Roman"/>
                            <w:color w:val="000000"/>
                            <w:sz w:val="20"/>
                          </w:rPr>
                        </w:pPr>
                        <w:ins w:id="674" w:author="Chokka,Deepthi Tejaswani" w:date="2020-06-30T18:05:00Z">
                          <w:r>
                            <w:rPr>
                              <w:rFonts w:ascii="Times New Roman" w:hAnsi="Times New Roman"/>
                              <w:b/>
                              <w:bCs/>
                              <w:color w:val="660E7A"/>
                            </w:rPr>
                            <w:t xml:space="preserve">       </w:t>
                          </w:r>
                        </w:ins>
                        <w:ins w:id="675" w:author="Chokka,Deepthi Tejaswani" w:date="2020-06-30T18:04:00Z">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ins>
                        <w:ins w:id="676" w:author="Chokka,Deepthi Tejaswani" w:date="2020-06-30T18:05:00Z">
                          <w:r>
                            <w:rPr>
                              <w:rFonts w:ascii="Times New Roman" w:eastAsia="Times New Roman" w:hAnsi="Times New Roman"/>
                              <w:color w:val="000000"/>
                              <w:sz w:val="20"/>
                            </w:rPr>
                            <w:t xml:space="preserve">    …………………………</w:t>
                          </w:r>
                        </w:ins>
                      </w:p>
                      <w:p w:rsidR="0020625E" w:rsidRDefault="0020625E"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77" w:author="Chokka,Deepthi Tejaswani" w:date="2020-06-30T18:05:00Z"/>
                            <w:rFonts w:ascii="Times New Roman" w:eastAsia="Times New Roman" w:hAnsi="Times New Roman"/>
                            <w:color w:val="000000"/>
                            <w:sz w:val="20"/>
                          </w:rPr>
                        </w:pPr>
                        <w:ins w:id="678" w:author="Chokka,Deepthi Tejaswani" w:date="2020-06-30T18:05:00Z">
                          <w:r>
                            <w:rPr>
                              <w:rFonts w:ascii="Times New Roman" w:eastAsia="Times New Roman" w:hAnsi="Times New Roman"/>
                              <w:color w:val="000000"/>
                              <w:sz w:val="20"/>
                            </w:rPr>
                            <w:t xml:space="preserve">    …………………………</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79" w:author="Chokka,Deepthi Tejaswani" w:date="2020-06-30T18:05:00Z"/>
                            <w:rFonts w:ascii="Times New Roman" w:eastAsia="Times New Roman" w:hAnsi="Times New Roman"/>
                            <w:color w:val="000000"/>
                            <w:sz w:val="20"/>
                          </w:rPr>
                        </w:pPr>
                        <w:ins w:id="680" w:author="Chokka,Deepthi Tejaswani" w:date="2020-06-30T18:05:00Z">
                          <w:r>
                            <w:rPr>
                              <w:rFonts w:ascii="Times New Roman" w:eastAsia="Times New Roman" w:hAnsi="Times New Roman"/>
                              <w:color w:val="000000"/>
                              <w:sz w:val="20"/>
                            </w:rPr>
                            <w:t xml:space="preserve">    …………………………</w:t>
                          </w:r>
                        </w:ins>
                      </w:p>
                      <w:p w:rsidR="0020625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1" w:author="Chokka,Deepthi Tejaswani" w:date="2020-06-30T18:05:00Z"/>
                            <w:rFonts w:ascii="Times New Roman" w:eastAsia="Times New Roman" w:hAnsi="Times New Roman"/>
                            <w:color w:val="000000"/>
                            <w:sz w:val="20"/>
                          </w:rPr>
                        </w:pPr>
                      </w:p>
                      <w:p w:rsidR="0020625E" w:rsidRDefault="0020625E" w:rsidP="003D6BC6">
                        <w:pPr>
                          <w:pStyle w:val="HTMLPreformatted"/>
                          <w:shd w:val="clear" w:color="auto" w:fill="FFFFFF"/>
                          <w:rPr>
                            <w:ins w:id="682" w:author="Chokka,Deepthi Tejaswani" w:date="2020-06-30T18:07:00Z"/>
                            <w:rFonts w:ascii="Consolas" w:hAnsi="Consolas"/>
                            <w:color w:val="000000"/>
                          </w:rPr>
                        </w:pPr>
                        <w:ins w:id="683" w:author="Chokka,Deepthi Tejaswani" w:date="2020-06-30T18:07:00Z">
                          <w:r>
                            <w:rPr>
                              <w:rFonts w:ascii="Consolas" w:hAnsi="Consolas"/>
                              <w:i/>
                              <w:iCs/>
                              <w:color w:val="808080"/>
                            </w:rPr>
                            <w:t>&lt;!--This is the closing tag of the relative layout and thus--&gt;</w:t>
                          </w:r>
                          <w:r>
                            <w:rPr>
                              <w:rFonts w:ascii="Consolas" w:hAnsi="Consolas"/>
                              <w:i/>
                              <w:iCs/>
                              <w:color w:val="808080"/>
                            </w:rPr>
                            <w:br/>
                            <w:t>&lt;!--    this marks the end of the xml file --&gt;</w:t>
                          </w:r>
                        </w:ins>
                      </w:p>
                      <w:p w:rsidR="0020625E" w:rsidRPr="009C539E"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4" w:author="Chokka,Deepthi Tejaswani" w:date="2020-06-30T17:48:00Z"/>
                            <w:rFonts w:ascii="Times New Roman" w:eastAsia="Times New Roman" w:hAnsi="Times New Roman"/>
                            <w:color w:val="000000"/>
                            <w:sz w:val="20"/>
                          </w:rPr>
                        </w:pPr>
                        <w:ins w:id="685" w:author="Chokka,Deepthi Tejaswani" w:date="2020-06-30T17:48:00Z">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ins>
                      </w:p>
                      <w:p w:rsidR="0020625E" w:rsidRPr="00A24DB9" w:rsidRDefault="0020625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6" w:author="Chokka,Deepthi Tejaswani" w:date="2020-06-30T17:44:00Z"/>
                            <w:rFonts w:ascii="Times New Roman" w:hAnsi="Times New Roman"/>
                          </w:rPr>
                          <w:pPrChange w:id="687" w:author="Chokka,Deepthi Tejaswani" w:date="2020-06-30T17:46:00Z">
                            <w:pPr/>
                          </w:pPrChange>
                        </w:pPr>
                        <w:ins w:id="688" w:author="Chokka,Deepthi Tejaswani" w:date="2020-06-30T17:44:00Z">
                          <w:r w:rsidRPr="00A24DB9">
                            <w:rPr>
                              <w:rFonts w:ascii="Times New Roman" w:eastAsia="Times New Roman" w:hAnsi="Times New Roman"/>
                              <w:color w:val="000000"/>
                              <w:sz w:val="20"/>
                            </w:rPr>
                            <w:br/>
                            <w:t xml:space="preserve">    </w:t>
                          </w:r>
                        </w:ins>
                      </w:p>
                      <w:p w:rsidR="0020625E" w:rsidRDefault="0020625E">
                        <w:pPr>
                          <w:jc w:val="center"/>
                          <w:pPrChange w:id="689" w:author="Chokka,Deepthi Tejaswani" w:date="2020-06-30T17:44:00Z">
                            <w:pPr/>
                          </w:pPrChange>
                        </w:pPr>
                      </w:p>
                    </w:txbxContent>
                  </v:textbox>
                  <w10:wrap anchorx="margin"/>
                </v:rect>
              </w:pict>
            </mc:Fallback>
          </mc:AlternateContent>
        </w:r>
      </w:ins>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0"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1"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2"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3"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4" w:author="Chokka,Deepthi Tejaswani" w:date="2020-06-30T17:47:00Z"/>
          <w:rFonts w:ascii="Times New Roman" w:eastAsia="Times New Roman" w:hAnsi="Times New Roman"/>
          <w:color w:val="000000"/>
          <w:sz w:val="20"/>
        </w:rPr>
      </w:pPr>
    </w:p>
    <w:p w:rsidR="001C00C9" w:rsidRPr="00A24DB9" w:rsidRDefault="001C00C9" w:rsidP="001C00C9">
      <w:pPr>
        <w:rPr>
          <w:ins w:id="695" w:author="Chokka,Deepthi Tejaswani" w:date="2020-06-30T17:47:00Z"/>
          <w:rFonts w:ascii="Times New Roman" w:hAnsi="Times New Roman"/>
        </w:rPr>
      </w:pPr>
    </w:p>
    <w:p w:rsidR="001C00C9" w:rsidRDefault="001C00C9" w:rsidP="001C00C9">
      <w:pPr>
        <w:jc w:val="center"/>
        <w:rPr>
          <w:ins w:id="696" w:author="Chokka,Deepthi Tejaswani" w:date="2020-06-30T17:47:00Z"/>
        </w:rPr>
      </w:pPr>
    </w:p>
    <w:p w:rsidR="001C00C9" w:rsidRDefault="001C00C9">
      <w:pPr>
        <w:spacing w:before="240"/>
        <w:rPr>
          <w:ins w:id="697" w:author="Chokka,Deepthi Tejaswani" w:date="2020-06-30T17:46:00Z"/>
          <w:rFonts w:ascii="Times New Roman" w:hAnsi="Times New Roman"/>
          <w:b/>
          <w:sz w:val="32"/>
          <w:szCs w:val="32"/>
        </w:rPr>
        <w:pPrChange w:id="698" w:author="Chokka,Deepthi Tejaswani" w:date="2020-06-29T13:48:00Z">
          <w:pPr/>
        </w:pPrChange>
      </w:pPr>
    </w:p>
    <w:p w:rsidR="003D6BC6" w:rsidRDefault="003D6BC6">
      <w:pPr>
        <w:spacing w:before="240"/>
        <w:rPr>
          <w:ins w:id="699" w:author="Chokka,Deepthi Tejaswani" w:date="2020-06-30T18:09:00Z"/>
          <w:rFonts w:ascii="Times New Roman" w:hAnsi="Times New Roman"/>
          <w:b/>
          <w:sz w:val="32"/>
          <w:szCs w:val="32"/>
        </w:rPr>
        <w:pPrChange w:id="700" w:author="Chokka,Deepthi Tejaswani" w:date="2020-06-29T13:48:00Z">
          <w:pPr/>
        </w:pPrChange>
      </w:pPr>
    </w:p>
    <w:p w:rsidR="003D6BC6" w:rsidRPr="003D6BC6" w:rsidRDefault="003D6BC6">
      <w:pPr>
        <w:spacing w:before="240"/>
        <w:rPr>
          <w:ins w:id="701" w:author="Chokka,Deepthi Tejaswani" w:date="2020-06-30T18:09:00Z"/>
          <w:rFonts w:ascii="Times New Roman" w:hAnsi="Times New Roman"/>
          <w:szCs w:val="24"/>
          <w:rPrChange w:id="702" w:author="Chokka,Deepthi Tejaswani" w:date="2020-06-30T18:09:00Z">
            <w:rPr>
              <w:ins w:id="703" w:author="Chokka,Deepthi Tejaswani" w:date="2020-06-30T18:09:00Z"/>
              <w:rFonts w:ascii="Times New Roman" w:hAnsi="Times New Roman"/>
              <w:b/>
              <w:sz w:val="32"/>
              <w:szCs w:val="32"/>
            </w:rPr>
          </w:rPrChange>
        </w:rPr>
        <w:pPrChange w:id="704" w:author="Chokka,Deepthi Tejaswani" w:date="2020-06-29T13:48:00Z">
          <w:pPr/>
        </w:pPrChange>
      </w:pPr>
      <w:ins w:id="705" w:author="Chokka,Deepthi Tejaswani" w:date="2020-06-30T18:09:00Z">
        <w:r w:rsidRPr="003D6BC6">
          <w:rPr>
            <w:rFonts w:ascii="Times New Roman" w:hAnsi="Times New Roman"/>
            <w:szCs w:val="24"/>
            <w:rPrChange w:id="706" w:author="Chokka,Deepthi Tejaswani" w:date="2020-06-30T18:09:00Z">
              <w:rPr>
                <w:rFonts w:ascii="Times New Roman" w:hAnsi="Times New Roman"/>
                <w:b/>
                <w:sz w:val="32"/>
                <w:szCs w:val="32"/>
              </w:rPr>
            </w:rPrChange>
          </w:rPr>
          <w:t>T</w:t>
        </w:r>
        <w:r>
          <w:rPr>
            <w:rFonts w:ascii="Times New Roman" w:hAnsi="Times New Roman"/>
            <w:szCs w:val="24"/>
          </w:rPr>
          <w:t>he end result of the code</w:t>
        </w:r>
      </w:ins>
      <w:ins w:id="707" w:author="Chokka,Deepthi Tejaswani" w:date="2020-06-30T18:10:00Z">
        <w:r>
          <w:rPr>
            <w:rFonts w:ascii="Times New Roman" w:hAnsi="Times New Roman"/>
            <w:szCs w:val="24"/>
          </w:rPr>
          <w:t>(stated above)</w:t>
        </w:r>
      </w:ins>
      <w:ins w:id="708" w:author="Chokka,Deepthi Tejaswani" w:date="2020-06-30T18:09:00Z">
        <w:r>
          <w:rPr>
            <w:rFonts w:ascii="Times New Roman" w:hAnsi="Times New Roman"/>
            <w:szCs w:val="24"/>
          </w:rPr>
          <w:t xml:space="preserve"> is the </w:t>
        </w:r>
      </w:ins>
      <w:ins w:id="709" w:author="Chokka,Deepthi Tejaswani" w:date="2020-06-30T18:10:00Z">
        <w:r>
          <w:rPr>
            <w:rFonts w:ascii="Times New Roman" w:hAnsi="Times New Roman"/>
            <w:szCs w:val="24"/>
          </w:rPr>
          <w:t>layout screen</w:t>
        </w:r>
      </w:ins>
      <w:ins w:id="710" w:author="Chokka,Deepthi Tejaswani" w:date="2020-06-30T18:11:00Z">
        <w:r>
          <w:rPr>
            <w:rFonts w:ascii="Times New Roman" w:hAnsi="Times New Roman"/>
            <w:szCs w:val="24"/>
          </w:rPr>
          <w:t xml:space="preserve"> which is displayed below.</w:t>
        </w:r>
      </w:ins>
    </w:p>
    <w:p w:rsidR="003D6BC6" w:rsidRDefault="003D6BC6">
      <w:pPr>
        <w:spacing w:before="240"/>
        <w:rPr>
          <w:ins w:id="711" w:author="Chokka,Deepthi Tejaswani" w:date="2020-06-30T18:07:00Z"/>
          <w:rFonts w:ascii="Times New Roman" w:hAnsi="Times New Roman"/>
          <w:b/>
          <w:sz w:val="32"/>
          <w:szCs w:val="32"/>
        </w:rPr>
        <w:pPrChange w:id="712" w:author="Chokka,Deepthi Tejaswani" w:date="2020-06-29T13:48:00Z">
          <w:pPr/>
        </w:pPrChange>
      </w:pPr>
      <w:ins w:id="713" w:author="Chokka,Deepthi Tejaswani" w:date="2020-06-30T18:09:00Z">
        <w:r>
          <w:rPr>
            <w:noProof/>
          </w:rPr>
          <w:drawing>
            <wp:inline distT="0" distB="0" distL="0" distR="0" wp14:anchorId="6941AC63" wp14:editId="1ADDC77F">
              <wp:extent cx="2038350" cy="3609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350" cy="3609975"/>
                      </a:xfrm>
                      <a:prstGeom prst="rect">
                        <a:avLst/>
                      </a:prstGeom>
                    </pic:spPr>
                  </pic:pic>
                </a:graphicData>
              </a:graphic>
            </wp:inline>
          </w:drawing>
        </w:r>
      </w:ins>
    </w:p>
    <w:p w:rsidR="00A0455B" w:rsidRPr="00E705C3" w:rsidRDefault="006C47E7">
      <w:pPr>
        <w:spacing w:before="240"/>
        <w:rPr>
          <w:ins w:id="714" w:author="Chokka,Deepthi Tejaswani" w:date="2020-06-29T13:39:00Z"/>
          <w:rFonts w:ascii="Times New Roman" w:hAnsi="Times New Roman"/>
          <w:b/>
          <w:sz w:val="32"/>
          <w:szCs w:val="32"/>
          <w:rPrChange w:id="715" w:author="Chokka,Deepthi Tejaswani" w:date="2020-06-29T14:22:00Z">
            <w:rPr>
              <w:ins w:id="716" w:author="Chokka,Deepthi Tejaswani" w:date="2020-06-29T13:39:00Z"/>
              <w:rFonts w:ascii="Times New Roman" w:hAnsi="Times New Roman"/>
              <w:b/>
            </w:rPr>
          </w:rPrChange>
        </w:rPr>
        <w:pPrChange w:id="717" w:author="Chokka,Deepthi Tejaswani" w:date="2020-06-29T13:48:00Z">
          <w:pPr/>
        </w:pPrChange>
      </w:pPr>
      <w:ins w:id="718" w:author="Chokka,Deepthi Tejaswani" w:date="2020-06-29T12:00:00Z">
        <w:r w:rsidRPr="00E705C3">
          <w:rPr>
            <w:rFonts w:ascii="Times New Roman" w:hAnsi="Times New Roman"/>
            <w:b/>
            <w:sz w:val="32"/>
            <w:szCs w:val="32"/>
            <w:rPrChange w:id="719" w:author="Chokka,Deepthi Tejaswani" w:date="2020-06-29T14:22:00Z">
              <w:rPr>
                <w:rFonts w:ascii="Times New Roman" w:hAnsi="Times New Roman"/>
                <w:b/>
              </w:rPr>
            </w:rPrChange>
          </w:rPr>
          <w:t>6.4</w:t>
        </w:r>
        <w:r w:rsidR="00672018" w:rsidRPr="00E705C3">
          <w:rPr>
            <w:rFonts w:ascii="Times New Roman" w:hAnsi="Times New Roman"/>
            <w:b/>
            <w:sz w:val="32"/>
            <w:szCs w:val="32"/>
            <w:rPrChange w:id="720" w:author="Chokka,Deepthi Tejaswani" w:date="2020-06-29T14:22:00Z">
              <w:rPr>
                <w:rFonts w:ascii="Times New Roman" w:hAnsi="Times New Roman"/>
                <w:b/>
              </w:rPr>
            </w:rPrChange>
          </w:rPr>
          <w:t>. Back-end of the Project:</w:t>
        </w:r>
      </w:ins>
    </w:p>
    <w:p w:rsidR="00E705C3" w:rsidRDefault="006C47E7">
      <w:pPr>
        <w:spacing w:before="240"/>
        <w:rPr>
          <w:ins w:id="721" w:author="Chokka,Deepthi Tejaswani" w:date="2020-06-29T14:20:00Z"/>
          <w:rFonts w:ascii="Times New Roman" w:hAnsi="Times New Roman"/>
        </w:rPr>
        <w:pPrChange w:id="722" w:author="Chokka,Deepthi Tejaswani" w:date="2020-06-29T13:48:00Z">
          <w:pPr/>
        </w:pPrChange>
      </w:pPr>
      <w:ins w:id="723" w:author="Chokka,Deepthi Tejaswani" w:date="2020-06-29T13:39:00Z">
        <w:r w:rsidRPr="006C47E7">
          <w:rPr>
            <w:rFonts w:ascii="Times New Roman" w:hAnsi="Times New Roman"/>
          </w:rPr>
          <w:t>We are currently using Firebase for the back-end of our project.</w:t>
        </w:r>
      </w:ins>
      <w:ins w:id="724" w:author="Chokka,Deepthi Tejaswani" w:date="2020-06-29T13:43:00Z">
        <w:r w:rsidR="00E705C3">
          <w:rPr>
            <w:rFonts w:ascii="Times New Roman" w:hAnsi="Times New Roman"/>
          </w:rPr>
          <w:t xml:space="preserve"> </w:t>
        </w:r>
      </w:ins>
      <w:ins w:id="725" w:author="Chokka,Deepthi Tejaswani" w:date="2020-06-29T14:20:00Z">
        <w:r w:rsidR="00E705C3">
          <w:t xml:space="preserve">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w:t>
        </w:r>
        <w:r w:rsidR="00E705C3">
          <w:lastRenderedPageBreak/>
          <w:t>If the data is correct, then the access is granted otherwise it will display a message stating that the data typed or the login credential are incorrect.</w:t>
        </w:r>
      </w:ins>
    </w:p>
    <w:p w:rsidR="006C47E7" w:rsidRPr="006C47E7" w:rsidRDefault="006C47E7">
      <w:pPr>
        <w:spacing w:before="240"/>
        <w:rPr>
          <w:ins w:id="726" w:author="Chokka,Deepthi Tejaswani" w:date="2020-06-29T12:00:00Z"/>
          <w:rFonts w:ascii="Times New Roman" w:hAnsi="Times New Roman"/>
          <w:rPrChange w:id="727" w:author="Chokka,Deepthi Tejaswani" w:date="2020-06-29T13:44:00Z">
            <w:rPr>
              <w:ins w:id="728" w:author="Chokka,Deepthi Tejaswani" w:date="2020-06-29T12:00:00Z"/>
              <w:rFonts w:ascii="Times New Roman" w:hAnsi="Times New Roman"/>
              <w:b/>
            </w:rPr>
          </w:rPrChange>
        </w:rPr>
        <w:pPrChange w:id="729" w:author="Chokka,Deepthi Tejaswani" w:date="2020-06-29T13:48:00Z">
          <w:pPr/>
        </w:pPrChange>
      </w:pPr>
      <w:ins w:id="730" w:author="Chokka,Deepthi Tejaswani" w:date="2020-06-29T13:44:00Z">
        <w:r>
          <w:rPr>
            <w:rFonts w:ascii="Times New Roman" w:hAnsi="Times New Roman"/>
            <w:shd w:val="clear" w:color="auto" w:fill="FFFFFF"/>
          </w:rPr>
          <w:t>This lets us</w:t>
        </w:r>
        <w:r w:rsidRPr="006C47E7">
          <w:rPr>
            <w:rFonts w:ascii="Times New Roman" w:hAnsi="Times New Roman"/>
            <w:shd w:val="clear" w:color="auto" w:fill="FFFFFF"/>
            <w:rPrChange w:id="731" w:author="Chokka,Deepthi Tejaswani" w:date="2020-06-29T13:44:00Z">
              <w:rPr>
                <w:rFonts w:ascii="Arial" w:hAnsi="Arial" w:cs="Arial"/>
                <w:color w:val="202124"/>
                <w:shd w:val="clear" w:color="auto" w:fill="FFFFFF"/>
              </w:rPr>
            </w:rPrChange>
          </w:rPr>
          <w:t xml:space="preserve"> build rich, collaborative applications by allowing secure access to the database directly from client-side code. Data is persisted locally, and even while offline, </w:t>
        </w:r>
      </w:ins>
      <w:ins w:id="732" w:author="Chokka,Deepthi Tejaswani" w:date="2020-06-29T13:45:00Z">
        <w:r w:rsidRPr="006C47E7">
          <w:rPr>
            <w:rFonts w:ascii="Times New Roman" w:hAnsi="Times New Roman"/>
            <w:shd w:val="clear" w:color="auto" w:fill="FFFFFF"/>
          </w:rPr>
          <w:t>real-time</w:t>
        </w:r>
      </w:ins>
      <w:ins w:id="733" w:author="Chokka,Deepthi Tejaswani" w:date="2020-06-29T13:44:00Z">
        <w:r w:rsidRPr="006C47E7">
          <w:rPr>
            <w:rFonts w:ascii="Times New Roman" w:hAnsi="Times New Roman"/>
            <w:shd w:val="clear" w:color="auto" w:fill="FFFFFF"/>
            <w:rPrChange w:id="734" w:author="Chokka,Deepthi Tejaswani" w:date="2020-06-29T13:44:00Z">
              <w:rPr>
                <w:rFonts w:ascii="Arial" w:hAnsi="Arial" w:cs="Arial"/>
                <w:color w:val="202124"/>
                <w:shd w:val="clear" w:color="auto" w:fill="FFFFFF"/>
              </w:rPr>
            </w:rPrChange>
          </w:rPr>
          <w:t xml:space="preserve"> events continue to fire, giving the end user a responsive experience. When the device regains connection, the </w:t>
        </w:r>
      </w:ins>
      <w:ins w:id="735" w:author="Chokka,Deepthi Tejaswani" w:date="2020-06-29T13:45:00Z">
        <w:r w:rsidRPr="006C47E7">
          <w:rPr>
            <w:rFonts w:ascii="Times New Roman" w:hAnsi="Times New Roman"/>
            <w:shd w:val="clear" w:color="auto" w:fill="FFFFFF"/>
          </w:rPr>
          <w:t>Real-time</w:t>
        </w:r>
      </w:ins>
      <w:ins w:id="736" w:author="Chokka,Deepthi Tejaswani" w:date="2020-06-29T13:44:00Z">
        <w:r w:rsidRPr="006C47E7">
          <w:rPr>
            <w:rFonts w:ascii="Times New Roman" w:hAnsi="Times New Roman"/>
            <w:shd w:val="clear" w:color="auto" w:fill="FFFFFF"/>
            <w:rPrChange w:id="737" w:author="Chokka,Deepthi Tejaswani" w:date="2020-06-29T13:44:00Z">
              <w:rPr>
                <w:rFonts w:ascii="Arial" w:hAnsi="Arial" w:cs="Arial"/>
                <w:color w:val="202124"/>
                <w:shd w:val="clear" w:color="auto" w:fill="FFFFFF"/>
              </w:rPr>
            </w:rPrChange>
          </w:rPr>
          <w:t xml:space="preserve"> Database synchronizes the local data changes with the remote updates that occurred while the client was offline, merging any conflicts automatically.</w:t>
        </w:r>
      </w:ins>
    </w:p>
    <w:p w:rsidR="00672018" w:rsidRDefault="00672018">
      <w:pPr>
        <w:rPr>
          <w:ins w:id="738" w:author="Chokka,Deepthi Tejaswani" w:date="2020-06-29T13:46:00Z"/>
          <w:rFonts w:ascii="Times New Roman" w:hAnsi="Times New Roman"/>
          <w:b/>
        </w:rPr>
      </w:pPr>
    </w:p>
    <w:p w:rsidR="006C47E7" w:rsidRDefault="006C47E7">
      <w:pPr>
        <w:rPr>
          <w:ins w:id="739" w:author="Chokka,Deepthi Tejaswani" w:date="2020-06-29T13:49:00Z"/>
          <w:rFonts w:ascii="Times New Roman" w:hAnsi="Times New Roman"/>
          <w:shd w:val="clear" w:color="auto" w:fill="FFFFFF"/>
        </w:rPr>
      </w:pPr>
      <w:ins w:id="740" w:author="Chokka,Deepthi Tejaswani" w:date="2020-06-29T13:46:00Z">
        <w:r w:rsidRPr="006C47E7">
          <w:rPr>
            <w:rFonts w:ascii="Times New Roman" w:hAnsi="Times New Roman"/>
            <w:shd w:val="clear" w:color="auto" w:fill="FFFFFF"/>
            <w:rPrChange w:id="741" w:author="Chokka,Deepthi Tejaswani" w:date="2020-06-29T13:46:00Z">
              <w:rPr>
                <w:rFonts w:ascii="Arial" w:hAnsi="Arial" w:cs="Arial"/>
                <w:color w:val="202124"/>
                <w:shd w:val="clear" w:color="auto" w:fill="FFFFFF"/>
              </w:rPr>
            </w:rPrChange>
          </w:rPr>
          <w:t xml:space="preserve">The </w:t>
        </w:r>
      </w:ins>
      <w:ins w:id="742" w:author="Chokka,Deepthi Tejaswani" w:date="2020-06-29T13:47:00Z">
        <w:r w:rsidRPr="006C47E7">
          <w:rPr>
            <w:rFonts w:ascii="Times New Roman" w:hAnsi="Times New Roman"/>
            <w:shd w:val="clear" w:color="auto" w:fill="FFFFFF"/>
          </w:rPr>
          <w:t>Real-time</w:t>
        </w:r>
      </w:ins>
      <w:ins w:id="743" w:author="Chokka,Deepthi Tejaswani" w:date="2020-06-29T13:46:00Z">
        <w:r w:rsidRPr="006C47E7">
          <w:rPr>
            <w:rFonts w:ascii="Times New Roman" w:hAnsi="Times New Roman"/>
            <w:shd w:val="clear" w:color="auto" w:fill="FFFFFF"/>
            <w:rPrChange w:id="744" w:author="Chokka,Deepthi Tejaswani" w:date="2020-06-29T13:46:00Z">
              <w:rPr>
                <w:rFonts w:ascii="Arial" w:hAnsi="Arial" w:cs="Arial"/>
                <w:color w:val="202124"/>
                <w:shd w:val="clear" w:color="auto" w:fill="FFFFFF"/>
              </w:rPr>
            </w:rPrChange>
          </w:rPr>
          <w:t xml:space="preserve"> Database is a NoSQL database and as such has different optimizations and functionality compared to a relational database. The </w:t>
        </w:r>
      </w:ins>
      <w:ins w:id="745" w:author="Chokka,Deepthi Tejaswani" w:date="2020-06-29T13:47:00Z">
        <w:r w:rsidRPr="006C47E7">
          <w:rPr>
            <w:rFonts w:ascii="Times New Roman" w:hAnsi="Times New Roman"/>
            <w:shd w:val="clear" w:color="auto" w:fill="FFFFFF"/>
          </w:rPr>
          <w:t>Real-time</w:t>
        </w:r>
      </w:ins>
      <w:ins w:id="746" w:author="Chokka,Deepthi Tejaswani" w:date="2020-06-29T13:46:00Z">
        <w:r w:rsidRPr="006C47E7">
          <w:rPr>
            <w:rFonts w:ascii="Times New Roman" w:hAnsi="Times New Roman"/>
            <w:shd w:val="clear" w:color="auto" w:fill="FFFFFF"/>
            <w:rPrChange w:id="747" w:author="Chokka,Deepthi Tejaswani" w:date="2020-06-29T13:46:00Z">
              <w:rPr>
                <w:rFonts w:ascii="Arial" w:hAnsi="Arial" w:cs="Arial"/>
                <w:color w:val="202124"/>
                <w:shd w:val="clear" w:color="auto" w:fill="FFFFFF"/>
              </w:rPr>
            </w:rPrChange>
          </w:rPr>
          <w:t xml:space="preserve"> Database API is designed to only allow operations that can be executed quickly. This enables you to build a great </w:t>
        </w:r>
      </w:ins>
      <w:ins w:id="748" w:author="Chokka,Deepthi Tejaswani" w:date="2020-06-29T13:47:00Z">
        <w:r w:rsidRPr="006C47E7">
          <w:rPr>
            <w:rFonts w:ascii="Times New Roman" w:hAnsi="Times New Roman"/>
            <w:shd w:val="clear" w:color="auto" w:fill="FFFFFF"/>
          </w:rPr>
          <w:t>real-time</w:t>
        </w:r>
      </w:ins>
      <w:ins w:id="749" w:author="Chokka,Deepthi Tejaswani" w:date="2020-06-29T13:46:00Z">
        <w:r w:rsidRPr="006C47E7">
          <w:rPr>
            <w:rFonts w:ascii="Times New Roman" w:hAnsi="Times New Roman"/>
            <w:shd w:val="clear" w:color="auto" w:fill="FFFFFF"/>
            <w:rPrChange w:id="750" w:author="Chokka,Deepthi Tejaswani" w:date="2020-06-29T13:46:00Z">
              <w:rPr>
                <w:rFonts w:ascii="Arial" w:hAnsi="Arial" w:cs="Arial"/>
                <w:color w:val="202124"/>
                <w:shd w:val="clear" w:color="auto" w:fill="FFFFFF"/>
              </w:rPr>
            </w:rPrChange>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ins>
    </w:p>
    <w:p w:rsidR="00A0455B" w:rsidRDefault="00A0455B">
      <w:pPr>
        <w:rPr>
          <w:ins w:id="751" w:author="Chokka,Deepthi Tejaswani" w:date="2020-06-29T13:49:00Z"/>
          <w:rFonts w:ascii="Times New Roman" w:hAnsi="Times New Roman"/>
          <w:shd w:val="clear" w:color="auto" w:fill="FFFFFF"/>
        </w:rPr>
      </w:pPr>
    </w:p>
    <w:p w:rsidR="00A0455B" w:rsidRDefault="00A0455B">
      <w:pPr>
        <w:rPr>
          <w:ins w:id="752" w:author="Chokka,Deepthi Tejaswani" w:date="2020-06-29T13:49:00Z"/>
          <w:rFonts w:ascii="Times New Roman" w:hAnsi="Times New Roman"/>
          <w:shd w:val="clear" w:color="auto" w:fill="FFFFFF"/>
        </w:rPr>
      </w:pPr>
      <w:ins w:id="753" w:author="Chokka,Deepthi Tejaswani" w:date="2020-06-29T13:49:00Z">
        <w:r>
          <w:rPr>
            <w:rFonts w:ascii="Times New Roman" w:hAnsi="Times New Roman"/>
            <w:shd w:val="clear" w:color="auto" w:fill="FFFFFF"/>
          </w:rPr>
          <w:t>In order to install and setup on android, we need to follow the necessary steps:</w:t>
        </w:r>
      </w:ins>
    </w:p>
    <w:p w:rsidR="00A0455B" w:rsidRPr="00A0455B" w:rsidRDefault="00FE33BA">
      <w:pPr>
        <w:pStyle w:val="ListParagraph"/>
        <w:numPr>
          <w:ilvl w:val="0"/>
          <w:numId w:val="39"/>
        </w:numPr>
        <w:rPr>
          <w:ins w:id="754" w:author="Chokka,Deepthi Tejaswani" w:date="2020-06-29T13:50:00Z"/>
          <w:rFonts w:ascii="Times New Roman" w:hAnsi="Times New Roman"/>
          <w:shd w:val="clear" w:color="auto" w:fill="FFFFFF"/>
          <w:rPrChange w:id="755" w:author="Chokka,Deepthi Tejaswani" w:date="2020-06-29T13:51:00Z">
            <w:rPr>
              <w:ins w:id="756" w:author="Chokka,Deepthi Tejaswani" w:date="2020-06-29T13:50:00Z"/>
              <w:shd w:val="clear" w:color="auto" w:fill="FFFFFF"/>
            </w:rPr>
          </w:rPrChange>
        </w:rPr>
        <w:pPrChange w:id="757" w:author="Chokka,Deepthi Tejaswani" w:date="2020-06-29T13:51:00Z">
          <w:pPr/>
        </w:pPrChange>
      </w:pPr>
      <w:ins w:id="758" w:author="Chokka,Deepthi Tejaswani" w:date="2020-06-29T13:50:00Z">
        <w:r>
          <w:rPr>
            <w:rFonts w:ascii="Times New Roman" w:hAnsi="Times New Roman"/>
            <w:shd w:val="clear" w:color="auto" w:fill="FFFFFF"/>
          </w:rPr>
          <w:t>Connect your app to f</w:t>
        </w:r>
        <w:r w:rsidR="00A0455B" w:rsidRPr="00A0455B">
          <w:rPr>
            <w:rFonts w:ascii="Times New Roman" w:hAnsi="Times New Roman"/>
            <w:shd w:val="clear" w:color="auto" w:fill="FFFFFF"/>
            <w:rPrChange w:id="759" w:author="Chokka,Deepthi Tejaswani" w:date="2020-06-29T13:51:00Z">
              <w:rPr>
                <w:shd w:val="clear" w:color="auto" w:fill="FFFFFF"/>
              </w:rPr>
            </w:rPrChange>
          </w:rPr>
          <w:t>irebase</w:t>
        </w:r>
      </w:ins>
    </w:p>
    <w:p w:rsidR="00A0455B" w:rsidRPr="00A0455B" w:rsidRDefault="00FE33BA">
      <w:pPr>
        <w:pStyle w:val="ListParagraph"/>
        <w:numPr>
          <w:ilvl w:val="0"/>
          <w:numId w:val="39"/>
        </w:numPr>
        <w:rPr>
          <w:ins w:id="760" w:author="Chokka,Deepthi Tejaswani" w:date="2020-06-29T13:50:00Z"/>
          <w:rFonts w:ascii="Times New Roman" w:hAnsi="Times New Roman"/>
          <w:shd w:val="clear" w:color="auto" w:fill="FFFFFF"/>
          <w:rPrChange w:id="761" w:author="Chokka,Deepthi Tejaswani" w:date="2020-06-29T13:51:00Z">
            <w:rPr>
              <w:ins w:id="762" w:author="Chokka,Deepthi Tejaswani" w:date="2020-06-29T13:50:00Z"/>
              <w:shd w:val="clear" w:color="auto" w:fill="FFFFFF"/>
            </w:rPr>
          </w:rPrChange>
        </w:rPr>
        <w:pPrChange w:id="763" w:author="Chokka,Deepthi Tejaswani" w:date="2020-06-29T13:51:00Z">
          <w:pPr/>
        </w:pPrChange>
      </w:pPr>
      <w:ins w:id="764" w:author="Chokka,Deepthi Tejaswani" w:date="2020-06-29T13:50:00Z">
        <w:r>
          <w:rPr>
            <w:rFonts w:ascii="Times New Roman" w:hAnsi="Times New Roman"/>
            <w:shd w:val="clear" w:color="auto" w:fill="FFFFFF"/>
          </w:rPr>
          <w:t>Create a d</w:t>
        </w:r>
        <w:r w:rsidR="00A0455B" w:rsidRPr="00A0455B">
          <w:rPr>
            <w:rFonts w:ascii="Times New Roman" w:hAnsi="Times New Roman"/>
            <w:shd w:val="clear" w:color="auto" w:fill="FFFFFF"/>
            <w:rPrChange w:id="765" w:author="Chokka,Deepthi Tejaswani" w:date="2020-06-29T13:51:00Z">
              <w:rPr>
                <w:shd w:val="clear" w:color="auto" w:fill="FFFFFF"/>
              </w:rPr>
            </w:rPrChange>
          </w:rPr>
          <w:t>atabase</w:t>
        </w:r>
      </w:ins>
    </w:p>
    <w:p w:rsidR="00A0455B" w:rsidRPr="00A0455B" w:rsidRDefault="00A0455B">
      <w:pPr>
        <w:pStyle w:val="ListParagraph"/>
        <w:numPr>
          <w:ilvl w:val="0"/>
          <w:numId w:val="39"/>
        </w:numPr>
        <w:rPr>
          <w:ins w:id="766" w:author="Chokka,Deepthi Tejaswani" w:date="2020-06-29T13:50:00Z"/>
          <w:rFonts w:ascii="Times New Roman" w:hAnsi="Times New Roman"/>
          <w:shd w:val="clear" w:color="auto" w:fill="FFFFFF"/>
          <w:rPrChange w:id="767" w:author="Chokka,Deepthi Tejaswani" w:date="2020-06-29T13:51:00Z">
            <w:rPr>
              <w:ins w:id="768" w:author="Chokka,Deepthi Tejaswani" w:date="2020-06-29T13:50:00Z"/>
              <w:shd w:val="clear" w:color="auto" w:fill="FFFFFF"/>
            </w:rPr>
          </w:rPrChange>
        </w:rPr>
        <w:pPrChange w:id="769" w:author="Chokka,Deepthi Tejaswani" w:date="2020-06-29T13:51:00Z">
          <w:pPr/>
        </w:pPrChange>
      </w:pPr>
      <w:ins w:id="770" w:author="Chokka,Deepthi Tejaswani" w:date="2020-06-29T13:50:00Z">
        <w:r w:rsidRPr="00A0455B">
          <w:rPr>
            <w:rFonts w:ascii="Times New Roman" w:hAnsi="Times New Roman"/>
            <w:shd w:val="clear" w:color="auto" w:fill="FFFFFF"/>
            <w:rPrChange w:id="771" w:author="Chokka,Deepthi Tejaswani" w:date="2020-06-29T13:51:00Z">
              <w:rPr>
                <w:shd w:val="clear" w:color="auto" w:fill="FFFFFF"/>
              </w:rPr>
            </w:rPrChange>
          </w:rPr>
          <w:t xml:space="preserve">Add the </w:t>
        </w:r>
      </w:ins>
      <w:ins w:id="772" w:author="Chokka,Deepthi Tejaswani" w:date="2020-06-30T19:24:00Z">
        <w:r w:rsidR="00FE33BA">
          <w:rPr>
            <w:rFonts w:ascii="Times New Roman" w:hAnsi="Times New Roman"/>
            <w:shd w:val="clear" w:color="auto" w:fill="FFFFFF"/>
          </w:rPr>
          <w:t>r</w:t>
        </w:r>
        <w:r w:rsidR="00FE33BA" w:rsidRPr="00A0455B">
          <w:rPr>
            <w:rFonts w:ascii="Times New Roman" w:hAnsi="Times New Roman"/>
            <w:shd w:val="clear" w:color="auto" w:fill="FFFFFF"/>
          </w:rPr>
          <w:t>eal-time</w:t>
        </w:r>
      </w:ins>
      <w:ins w:id="773" w:author="Chokka,Deepthi Tejaswani" w:date="2020-06-29T13:50:00Z">
        <w:r w:rsidR="00FE33BA">
          <w:rPr>
            <w:rFonts w:ascii="Times New Roman" w:hAnsi="Times New Roman"/>
            <w:shd w:val="clear" w:color="auto" w:fill="FFFFFF"/>
          </w:rPr>
          <w:t xml:space="preserve"> d</w:t>
        </w:r>
        <w:r w:rsidRPr="00A0455B">
          <w:rPr>
            <w:rFonts w:ascii="Times New Roman" w:hAnsi="Times New Roman"/>
            <w:shd w:val="clear" w:color="auto" w:fill="FFFFFF"/>
            <w:rPrChange w:id="774" w:author="Chokka,Deepthi Tejaswani" w:date="2020-06-29T13:51:00Z">
              <w:rPr>
                <w:shd w:val="clear" w:color="auto" w:fill="FFFFFF"/>
              </w:rPr>
            </w:rPrChange>
          </w:rPr>
          <w:t>atabase SDK to your app</w:t>
        </w:r>
      </w:ins>
    </w:p>
    <w:p w:rsidR="00A0455B" w:rsidRPr="00A0455B" w:rsidRDefault="00FE33BA">
      <w:pPr>
        <w:pStyle w:val="ListParagraph"/>
        <w:numPr>
          <w:ilvl w:val="0"/>
          <w:numId w:val="39"/>
        </w:numPr>
        <w:rPr>
          <w:ins w:id="775" w:author="Chokka,Deepthi Tejaswani" w:date="2020-06-29T13:51:00Z"/>
          <w:rFonts w:ascii="Times New Roman" w:hAnsi="Times New Roman"/>
          <w:shd w:val="clear" w:color="auto" w:fill="FFFFFF"/>
          <w:rPrChange w:id="776" w:author="Chokka,Deepthi Tejaswani" w:date="2020-06-29T13:51:00Z">
            <w:rPr>
              <w:ins w:id="777" w:author="Chokka,Deepthi Tejaswani" w:date="2020-06-29T13:51:00Z"/>
              <w:shd w:val="clear" w:color="auto" w:fill="FFFFFF"/>
            </w:rPr>
          </w:rPrChange>
        </w:rPr>
        <w:pPrChange w:id="778" w:author="Chokka,Deepthi Tejaswani" w:date="2020-06-29T13:51:00Z">
          <w:pPr/>
        </w:pPrChange>
      </w:pPr>
      <w:ins w:id="779" w:author="Chokka,Deepthi Tejaswani" w:date="2020-06-29T13:50:00Z">
        <w:r>
          <w:rPr>
            <w:rFonts w:ascii="Times New Roman" w:hAnsi="Times New Roman"/>
            <w:shd w:val="clear" w:color="auto" w:fill="FFFFFF"/>
          </w:rPr>
          <w:t>Configure r</w:t>
        </w:r>
        <w:r w:rsidR="00A0455B" w:rsidRPr="00A0455B">
          <w:rPr>
            <w:rFonts w:ascii="Times New Roman" w:hAnsi="Times New Roman"/>
            <w:shd w:val="clear" w:color="auto" w:fill="FFFFFF"/>
            <w:rPrChange w:id="780" w:author="Chokka,Deepthi Tejaswani" w:date="2020-06-29T13:51:00Z">
              <w:rPr>
                <w:shd w:val="clear" w:color="auto" w:fill="FFFFFF"/>
              </w:rPr>
            </w:rPrChange>
          </w:rPr>
          <w:t>eal</w:t>
        </w:r>
      </w:ins>
      <w:ins w:id="781" w:author="Chokka,Deepthi Tejaswani" w:date="2020-06-30T19:25:00Z">
        <w:r>
          <w:rPr>
            <w:rFonts w:ascii="Times New Roman" w:hAnsi="Times New Roman"/>
            <w:shd w:val="clear" w:color="auto" w:fill="FFFFFF"/>
          </w:rPr>
          <w:t>-</w:t>
        </w:r>
      </w:ins>
      <w:ins w:id="782" w:author="Chokka,Deepthi Tejaswani" w:date="2020-06-29T13:50:00Z">
        <w:r w:rsidR="00A0455B" w:rsidRPr="00A0455B">
          <w:rPr>
            <w:rFonts w:ascii="Times New Roman" w:hAnsi="Times New Roman"/>
            <w:shd w:val="clear" w:color="auto" w:fill="FFFFFF"/>
            <w:rPrChange w:id="783" w:author="Chokka,Deepthi Tejaswani" w:date="2020-06-29T13:51:00Z">
              <w:rPr>
                <w:shd w:val="clear" w:color="auto" w:fill="FFFFFF"/>
              </w:rPr>
            </w:rPrChange>
          </w:rPr>
          <w:t xml:space="preserve">time </w:t>
        </w:r>
      </w:ins>
      <w:ins w:id="784" w:author="Chokka,Deepthi Tejaswani" w:date="2020-06-29T13:51:00Z">
        <w:r>
          <w:rPr>
            <w:rFonts w:ascii="Times New Roman" w:hAnsi="Times New Roman"/>
            <w:shd w:val="clear" w:color="auto" w:fill="FFFFFF"/>
          </w:rPr>
          <w:t>database r</w:t>
        </w:r>
        <w:r w:rsidR="00A0455B" w:rsidRPr="00A0455B">
          <w:rPr>
            <w:rFonts w:ascii="Times New Roman" w:hAnsi="Times New Roman"/>
            <w:shd w:val="clear" w:color="auto" w:fill="FFFFFF"/>
            <w:rPrChange w:id="785" w:author="Chokka,Deepthi Tejaswani" w:date="2020-06-29T13:51:00Z">
              <w:rPr>
                <w:shd w:val="clear" w:color="auto" w:fill="FFFFFF"/>
              </w:rPr>
            </w:rPrChange>
          </w:rPr>
          <w:t>ules</w:t>
        </w:r>
      </w:ins>
    </w:p>
    <w:p w:rsidR="00A0455B" w:rsidRPr="00A0455B" w:rsidRDefault="00FE33BA">
      <w:pPr>
        <w:pStyle w:val="ListParagraph"/>
        <w:numPr>
          <w:ilvl w:val="0"/>
          <w:numId w:val="39"/>
        </w:numPr>
        <w:rPr>
          <w:ins w:id="786" w:author="Chokka,Deepthi Tejaswani" w:date="2020-06-29T13:51:00Z"/>
          <w:rFonts w:ascii="Times New Roman" w:hAnsi="Times New Roman"/>
          <w:b/>
          <w:rPrChange w:id="787" w:author="Chokka,Deepthi Tejaswani" w:date="2020-06-29T13:51:00Z">
            <w:rPr>
              <w:ins w:id="788" w:author="Chokka,Deepthi Tejaswani" w:date="2020-06-29T13:51:00Z"/>
              <w:rFonts w:ascii="Times New Roman" w:hAnsi="Times New Roman"/>
              <w:shd w:val="clear" w:color="auto" w:fill="FFFFFF"/>
            </w:rPr>
          </w:rPrChange>
        </w:rPr>
        <w:pPrChange w:id="789" w:author="Chokka,Deepthi Tejaswani" w:date="2020-06-29T13:51:00Z">
          <w:pPr/>
        </w:pPrChange>
      </w:pPr>
      <w:ins w:id="790" w:author="Chokka,Deepthi Tejaswani" w:date="2020-06-29T13:51:00Z">
        <w:r>
          <w:rPr>
            <w:rFonts w:ascii="Times New Roman" w:hAnsi="Times New Roman"/>
            <w:shd w:val="clear" w:color="auto" w:fill="FFFFFF"/>
          </w:rPr>
          <w:t>Prepare for l</w:t>
        </w:r>
        <w:r w:rsidR="00A0455B" w:rsidRPr="00A0455B">
          <w:rPr>
            <w:rFonts w:ascii="Times New Roman" w:hAnsi="Times New Roman"/>
            <w:shd w:val="clear" w:color="auto" w:fill="FFFFFF"/>
            <w:rPrChange w:id="791" w:author="Chokka,Deepthi Tejaswani" w:date="2020-06-29T13:51:00Z">
              <w:rPr>
                <w:shd w:val="clear" w:color="auto" w:fill="FFFFFF"/>
              </w:rPr>
            </w:rPrChange>
          </w:rPr>
          <w:t>aunch</w:t>
        </w:r>
      </w:ins>
    </w:p>
    <w:p w:rsidR="00A0455B" w:rsidRDefault="00A0455B">
      <w:pPr>
        <w:rPr>
          <w:ins w:id="792" w:author="Chokka,Deepthi Tejaswani" w:date="2020-06-30T20:25:00Z"/>
          <w:rFonts w:ascii="Times New Roman" w:hAnsi="Times New Roman"/>
          <w:b/>
        </w:rPr>
      </w:pPr>
    </w:p>
    <w:p w:rsidR="007639F5" w:rsidRDefault="007639F5">
      <w:pPr>
        <w:rPr>
          <w:ins w:id="793" w:author="Chokka,Deepthi Tejaswani" w:date="2020-06-30T20:27:00Z"/>
          <w:rFonts w:ascii="Times New Roman" w:hAnsi="Times New Roman"/>
          <w:b/>
        </w:rPr>
      </w:pPr>
      <w:ins w:id="794" w:author="Chokka,Deepthi Tejaswani" w:date="2020-06-30T20:25:00Z">
        <w:r w:rsidRPr="007639F5">
          <w:rPr>
            <w:rFonts w:ascii="Times New Roman" w:hAnsi="Times New Roman"/>
            <w:b/>
          </w:rPr>
          <w:t>Sample Code:</w:t>
        </w:r>
      </w:ins>
    </w:p>
    <w:p w:rsidR="007639F5" w:rsidRPr="00AF66F1" w:rsidRDefault="007639F5">
      <w:pPr>
        <w:rPr>
          <w:ins w:id="795" w:author="Chokka,Deepthi Tejaswani" w:date="2020-06-30T20:25:00Z"/>
          <w:rFonts w:ascii="Times New Roman" w:hAnsi="Times New Roman"/>
          <w:rPrChange w:id="796" w:author="Chokka,Deepthi Tejaswani" w:date="2020-06-30T20:36:00Z">
            <w:rPr>
              <w:ins w:id="797" w:author="Chokka,Deepthi Tejaswani" w:date="2020-06-30T20:25:00Z"/>
              <w:rFonts w:ascii="Times New Roman" w:hAnsi="Times New Roman"/>
              <w:b/>
            </w:rPr>
          </w:rPrChange>
        </w:rPr>
      </w:pPr>
      <w:ins w:id="798" w:author="Chokka,Deepthi Tejaswani" w:date="2020-06-30T20:27:00Z">
        <w:r w:rsidRPr="00AF66F1">
          <w:rPr>
            <w:rFonts w:ascii="Times New Roman" w:hAnsi="Times New Roman"/>
            <w:rPrChange w:id="799" w:author="Chokka,Deepthi Tejaswani" w:date="2020-06-30T20:36:00Z">
              <w:rPr>
                <w:rFonts w:ascii="Times New Roman" w:hAnsi="Times New Roman"/>
                <w:b/>
              </w:rPr>
            </w:rPrChange>
          </w:rPr>
          <w:t xml:space="preserve">The code stated below is the code </w:t>
        </w:r>
      </w:ins>
      <w:ins w:id="800" w:author="Chokka,Deepthi Tejaswani" w:date="2020-06-30T20:34:00Z">
        <w:r w:rsidR="00AF66F1" w:rsidRPr="00AF66F1">
          <w:rPr>
            <w:rFonts w:ascii="Times New Roman" w:hAnsi="Times New Roman"/>
            <w:rPrChange w:id="801" w:author="Chokka,Deepthi Tejaswani" w:date="2020-06-30T20:36:00Z">
              <w:rPr>
                <w:rFonts w:ascii="Times New Roman" w:hAnsi="Times New Roman"/>
                <w:b/>
              </w:rPr>
            </w:rPrChange>
          </w:rPr>
          <w:t xml:space="preserve">which is used </w:t>
        </w:r>
      </w:ins>
      <w:ins w:id="802" w:author="Chokka,Deepthi Tejaswani" w:date="2020-06-30T20:27:00Z">
        <w:r w:rsidRPr="00AF66F1">
          <w:rPr>
            <w:rFonts w:ascii="Times New Roman" w:hAnsi="Times New Roman"/>
            <w:rPrChange w:id="803" w:author="Chokka,Deepthi Tejaswani" w:date="2020-06-30T20:36:00Z">
              <w:rPr>
                <w:rFonts w:ascii="Times New Roman" w:hAnsi="Times New Roman"/>
                <w:b/>
              </w:rPr>
            </w:rPrChange>
          </w:rPr>
          <w:t xml:space="preserve">for </w:t>
        </w:r>
      </w:ins>
      <w:ins w:id="804" w:author="Chokka,Deepthi Tejaswani" w:date="2020-06-30T20:34:00Z">
        <w:r w:rsidR="00AF66F1" w:rsidRPr="00AF66F1">
          <w:rPr>
            <w:rFonts w:ascii="Times New Roman" w:hAnsi="Times New Roman"/>
            <w:rPrChange w:id="805" w:author="Chokka,Deepthi Tejaswani" w:date="2020-06-30T20:36:00Z">
              <w:rPr>
                <w:rFonts w:ascii="Times New Roman" w:hAnsi="Times New Roman"/>
                <w:b/>
              </w:rPr>
            </w:rPrChange>
          </w:rPr>
          <w:t>r</w:t>
        </w:r>
      </w:ins>
      <w:ins w:id="806" w:author="Chokka,Deepthi Tejaswani" w:date="2020-06-30T20:29:00Z">
        <w:r w:rsidR="00AF66F1" w:rsidRPr="00AF66F1">
          <w:rPr>
            <w:rFonts w:ascii="Times New Roman" w:hAnsi="Times New Roman"/>
            <w:rPrChange w:id="807" w:author="Chokka,Deepthi Tejaswani" w:date="2020-06-30T20:36:00Z">
              <w:rPr>
                <w:rFonts w:ascii="Times New Roman" w:hAnsi="Times New Roman"/>
                <w:b/>
              </w:rPr>
            </w:rPrChange>
          </w:rPr>
          <w:t xml:space="preserve">egistering </w:t>
        </w:r>
      </w:ins>
      <w:ins w:id="808" w:author="Chokka,Deepthi Tejaswani" w:date="2020-06-30T20:36:00Z">
        <w:r w:rsidR="00AF66F1">
          <w:rPr>
            <w:rFonts w:ascii="Times New Roman" w:hAnsi="Times New Roman"/>
          </w:rPr>
          <w:t>a customer i.e. for saving the data which has been typed by the customer.</w:t>
        </w:r>
      </w:ins>
    </w:p>
    <w:p w:rsidR="007639F5" w:rsidRDefault="007639F5">
      <w:pPr>
        <w:rPr>
          <w:ins w:id="809" w:author="Chokka,Deepthi Tejaswani" w:date="2020-06-30T20:26:00Z"/>
          <w:rFonts w:ascii="Times New Roman" w:hAnsi="Times New Roman"/>
          <w:b/>
        </w:rPr>
      </w:pPr>
    </w:p>
    <w:p w:rsidR="007639F5" w:rsidRDefault="00CC5D28">
      <w:pPr>
        <w:rPr>
          <w:ins w:id="810" w:author="Chokka,Deepthi Tejaswani" w:date="2020-06-30T20:26:00Z"/>
          <w:rFonts w:ascii="Times New Roman" w:hAnsi="Times New Roman"/>
          <w:b/>
        </w:rPr>
      </w:pPr>
      <w:ins w:id="811" w:author="Chokka,Deepthi Tejaswani" w:date="2020-06-30T20:26:00Z">
        <w:r>
          <w:rPr>
            <w:rFonts w:ascii="Times New Roman" w:hAnsi="Times New Roman"/>
            <w:b/>
            <w:noProof/>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rsidR="0020625E" w:rsidRPr="00CC5D28" w:rsidRDefault="0020625E">
                              <w:pPr>
                                <w:rPr>
                                  <w:ins w:id="812" w:author="Chokka,Deepthi Tejaswani" w:date="2020-06-30T20:31:00Z"/>
                                  <w:rFonts w:ascii="Times New Roman" w:hAnsi="Times New Roman"/>
                                  <w:szCs w:val="24"/>
                                  <w:rPrChange w:id="813" w:author="Chokka,Deepthi Tejaswani" w:date="2020-06-30T20:53:00Z">
                                    <w:rPr>
                                      <w:ins w:id="814" w:author="Chokka,Deepthi Tejaswani" w:date="2020-06-30T20:31:00Z"/>
                                    </w:rPr>
                                  </w:rPrChange>
                                </w:rPr>
                                <w:pPrChange w:id="815" w:author="Chokka,Deepthi Tejaswani" w:date="2020-06-30T20:27:00Z">
                                  <w:pPr>
                                    <w:jc w:val="center"/>
                                  </w:pPr>
                                </w:pPrChange>
                              </w:pPr>
                              <w:ins w:id="816" w:author="Chokka,Deepthi Tejaswani" w:date="2020-06-30T20:29:00Z">
                                <w:r w:rsidRPr="00CC5D28">
                                  <w:rPr>
                                    <w:rFonts w:ascii="Times New Roman" w:hAnsi="Times New Roman"/>
                                    <w:szCs w:val="24"/>
                                    <w:rPrChange w:id="817" w:author="Chokka,Deepthi Tejaswani" w:date="2020-06-30T20:53:00Z">
                                      <w:rPr/>
                                    </w:rPrChange>
                                  </w:rPr>
                                  <w:t>…………………………………………….</w:t>
                                </w:r>
                              </w:ins>
                            </w:p>
                            <w:p w:rsidR="0020625E" w:rsidRPr="00CC5D28" w:rsidRDefault="0020625E">
                              <w:pPr>
                                <w:rPr>
                                  <w:ins w:id="818" w:author="Chokka,Deepthi Tejaswani" w:date="2020-06-30T20:31:00Z"/>
                                  <w:rFonts w:ascii="Times New Roman" w:hAnsi="Times New Roman"/>
                                  <w:szCs w:val="24"/>
                                  <w:rPrChange w:id="819" w:author="Chokka,Deepthi Tejaswani" w:date="2020-06-30T20:53:00Z">
                                    <w:rPr>
                                      <w:ins w:id="820" w:author="Chokka,Deepthi Tejaswani" w:date="2020-06-30T20:31:00Z"/>
                                    </w:rPr>
                                  </w:rPrChange>
                                </w:rPr>
                                <w:pPrChange w:id="821" w:author="Chokka,Deepthi Tejaswani" w:date="2020-06-30T20:27:00Z">
                                  <w:pPr>
                                    <w:jc w:val="center"/>
                                  </w:pPr>
                                </w:pPrChange>
                              </w:pPr>
                              <w:ins w:id="822" w:author="Chokka,Deepthi Tejaswani" w:date="2020-06-30T20:31:00Z">
                                <w:r w:rsidRPr="00CC5D28">
                                  <w:rPr>
                                    <w:rFonts w:ascii="Times New Roman" w:hAnsi="Times New Roman"/>
                                    <w:szCs w:val="24"/>
                                    <w:rPrChange w:id="823" w:author="Chokka,Deepthi Tejaswani" w:date="2020-06-30T20:53:00Z">
                                      <w:rPr/>
                                    </w:rPrChange>
                                  </w:rPr>
                                  <w:t>…………………………………………….</w:t>
                                </w:r>
                              </w:ins>
                            </w:p>
                            <w:p w:rsidR="0020625E" w:rsidRPr="00CC5D28" w:rsidRDefault="0020625E">
                              <w:pPr>
                                <w:rPr>
                                  <w:ins w:id="824" w:author="Chokka,Deepthi Tejaswani" w:date="2020-06-30T20:37:00Z"/>
                                  <w:rFonts w:ascii="Times New Roman" w:hAnsi="Times New Roman"/>
                                  <w:szCs w:val="24"/>
                                  <w:rPrChange w:id="825" w:author="Chokka,Deepthi Tejaswani" w:date="2020-06-30T20:53:00Z">
                                    <w:rPr>
                                      <w:ins w:id="826" w:author="Chokka,Deepthi Tejaswani" w:date="2020-06-30T20:37:00Z"/>
                                    </w:rPr>
                                  </w:rPrChange>
                                </w:rPr>
                                <w:pPrChange w:id="827" w:author="Chokka,Deepthi Tejaswani" w:date="2020-06-30T20:27:00Z">
                                  <w:pPr>
                                    <w:jc w:val="center"/>
                                  </w:pPr>
                                </w:pPrChange>
                              </w:pPr>
                              <w:ins w:id="828" w:author="Chokka,Deepthi Tejaswani" w:date="2020-06-30T20:31:00Z">
                                <w:r w:rsidRPr="00CC5D28">
                                  <w:rPr>
                                    <w:rFonts w:ascii="Times New Roman" w:hAnsi="Times New Roman"/>
                                    <w:szCs w:val="24"/>
                                    <w:rPrChange w:id="829" w:author="Chokka,Deepthi Tejaswani" w:date="2020-06-30T20:53:00Z">
                                      <w:rPr/>
                                    </w:rPrChange>
                                  </w:rPr>
                                  <w:t>…………………………………………….</w:t>
                                </w:r>
                              </w:ins>
                            </w:p>
                            <w:p w:rsidR="0020625E" w:rsidRPr="00CC5D28" w:rsidRDefault="0020625E" w:rsidP="00AF66F1">
                              <w:pPr>
                                <w:pStyle w:val="HTMLPreformatted"/>
                                <w:shd w:val="clear" w:color="auto" w:fill="FFFFFF"/>
                                <w:rPr>
                                  <w:ins w:id="830" w:author="Chokka,Deepthi Tejaswani" w:date="2020-06-30T20:38:00Z"/>
                                  <w:rFonts w:ascii="Times New Roman" w:hAnsi="Times New Roman" w:cs="Times New Roman"/>
                                  <w:color w:val="000000"/>
                                  <w:sz w:val="24"/>
                                  <w:szCs w:val="24"/>
                                  <w:rPrChange w:id="831" w:author="Chokka,Deepthi Tejaswani" w:date="2020-06-30T20:53:00Z">
                                    <w:rPr>
                                      <w:ins w:id="832" w:author="Chokka,Deepthi Tejaswani" w:date="2020-06-30T20:38:00Z"/>
                                      <w:rFonts w:ascii="Consolas" w:hAnsi="Consolas"/>
                                      <w:color w:val="000000"/>
                                    </w:rPr>
                                  </w:rPrChange>
                                </w:rPr>
                              </w:pPr>
                              <w:ins w:id="833" w:author="Chokka,Deepthi Tejaswani" w:date="2020-06-30T20:38:00Z">
                                <w:r w:rsidRPr="00CC5D28">
                                  <w:rPr>
                                    <w:rFonts w:ascii="Times New Roman" w:hAnsi="Times New Roman" w:cs="Times New Roman"/>
                                    <w:i/>
                                    <w:iCs/>
                                    <w:color w:val="808080"/>
                                    <w:sz w:val="24"/>
                                    <w:szCs w:val="24"/>
                                    <w:rPrChange w:id="834" w:author="Chokka,Deepthi Tejaswani" w:date="2020-06-30T20:53:00Z">
                                      <w:rPr>
                                        <w:rFonts w:ascii="Consolas" w:hAnsi="Consolas"/>
                                        <w:i/>
                                        <w:iCs/>
                                        <w:color w:val="808080"/>
                                      </w:rPr>
                                    </w:rPrChange>
                                  </w:rPr>
                                  <w:t>&lt;!—If the text view of email and password is empty then it will provide a toast message stating that the signup was unsuccessful, please try again--&gt;</w:t>
                                </w:r>
                                <w:r w:rsidRPr="00CC5D28">
                                  <w:rPr>
                                    <w:rFonts w:ascii="Times New Roman" w:hAnsi="Times New Roman" w:cs="Times New Roman"/>
                                    <w:i/>
                                    <w:iCs/>
                                    <w:color w:val="808080"/>
                                    <w:sz w:val="24"/>
                                    <w:szCs w:val="24"/>
                                    <w:rPrChange w:id="835" w:author="Chokka,Deepthi Tejaswani" w:date="2020-06-30T20:53:00Z">
                                      <w:rPr>
                                        <w:rFonts w:ascii="Consolas" w:hAnsi="Consolas"/>
                                        <w:i/>
                                        <w:iCs/>
                                        <w:color w:val="808080"/>
                                      </w:rPr>
                                    </w:rPrChange>
                                  </w:rPr>
                                  <w:br/>
                                  <w:t>&lt;!</w:t>
                                </w:r>
                              </w:ins>
                              <w:ins w:id="836" w:author="Chokka,Deepthi Tejaswani" w:date="2020-06-30T20:41:00Z">
                                <w:r w:rsidRPr="00CC5D28">
                                  <w:rPr>
                                    <w:rFonts w:ascii="Times New Roman" w:hAnsi="Times New Roman" w:cs="Times New Roman"/>
                                    <w:i/>
                                    <w:iCs/>
                                    <w:color w:val="808080"/>
                                    <w:sz w:val="24"/>
                                    <w:szCs w:val="24"/>
                                    <w:rPrChange w:id="837" w:author="Chokka,Deepthi Tejaswani" w:date="2020-06-30T20:53:00Z">
                                      <w:rPr>
                                        <w:rFonts w:ascii="Consolas" w:hAnsi="Consolas"/>
                                        <w:i/>
                                        <w:iCs/>
                                        <w:color w:val="808080"/>
                                      </w:rPr>
                                    </w:rPrChange>
                                  </w:rPr>
                                  <w:t>—</w:t>
                                </w:r>
                              </w:ins>
                              <w:ins w:id="838" w:author="Chokka,Deepthi Tejaswani" w:date="2020-06-30T20:38:00Z">
                                <w:r w:rsidRPr="00CC5D28">
                                  <w:rPr>
                                    <w:rFonts w:ascii="Times New Roman" w:hAnsi="Times New Roman" w:cs="Times New Roman"/>
                                    <w:i/>
                                    <w:iCs/>
                                    <w:color w:val="808080"/>
                                    <w:sz w:val="24"/>
                                    <w:szCs w:val="24"/>
                                    <w:rPrChange w:id="839" w:author="Chokka,Deepthi Tejaswani" w:date="2020-06-30T20:53:00Z">
                                      <w:rPr>
                                        <w:rFonts w:ascii="Consolas" w:hAnsi="Consolas"/>
                                        <w:i/>
                                        <w:iCs/>
                                        <w:color w:val="808080"/>
                                      </w:rPr>
                                    </w:rPrChange>
                                  </w:rPr>
                                  <w:t xml:space="preserve">otherwise </w:t>
                                </w:r>
                              </w:ins>
                              <w:ins w:id="840" w:author="Chokka,Deepthi Tejaswani" w:date="2020-06-30T20:41:00Z">
                                <w:r w:rsidRPr="00CC5D28">
                                  <w:rPr>
                                    <w:rFonts w:ascii="Times New Roman" w:hAnsi="Times New Roman" w:cs="Times New Roman"/>
                                    <w:i/>
                                    <w:iCs/>
                                    <w:color w:val="808080"/>
                                    <w:sz w:val="24"/>
                                    <w:szCs w:val="24"/>
                                    <w:rPrChange w:id="841" w:author="Chokka,Deepthi Tejaswani" w:date="2020-06-30T20:53:00Z">
                                      <w:rPr>
                                        <w:rFonts w:ascii="Consolas" w:hAnsi="Consolas"/>
                                        <w:i/>
                                        <w:iCs/>
                                        <w:color w:val="808080"/>
                                      </w:rPr>
                                    </w:rPrChange>
                                  </w:rPr>
                                  <w:t>it will start another activity and we will be redirected to the welcome page</w:t>
                                </w:r>
                              </w:ins>
                              <w:ins w:id="842" w:author="Chokka,Deepthi Tejaswani" w:date="2020-06-30T20:38:00Z">
                                <w:r w:rsidRPr="00CC5D28">
                                  <w:rPr>
                                    <w:rFonts w:ascii="Times New Roman" w:hAnsi="Times New Roman" w:cs="Times New Roman"/>
                                    <w:i/>
                                    <w:iCs/>
                                    <w:color w:val="808080"/>
                                    <w:sz w:val="24"/>
                                    <w:szCs w:val="24"/>
                                    <w:rPrChange w:id="843" w:author="Chokka,Deepthi Tejaswani" w:date="2020-06-30T20:53:00Z">
                                      <w:rPr>
                                        <w:rFonts w:ascii="Consolas" w:hAnsi="Consolas"/>
                                        <w:i/>
                                        <w:iCs/>
                                        <w:color w:val="808080"/>
                                      </w:rPr>
                                    </w:rPrChange>
                                  </w:rPr>
                                  <w:t xml:space="preserve"> --&gt;</w:t>
                                </w:r>
                              </w:ins>
                            </w:p>
                            <w:p w:rsidR="0020625E" w:rsidRPr="00CC5D28" w:rsidRDefault="0020625E">
                              <w:pPr>
                                <w:rPr>
                                  <w:ins w:id="844" w:author="Chokka,Deepthi Tejaswani" w:date="2020-06-30T20:29:00Z"/>
                                  <w:rFonts w:ascii="Times New Roman" w:hAnsi="Times New Roman"/>
                                  <w:szCs w:val="24"/>
                                  <w:rPrChange w:id="845" w:author="Chokka,Deepthi Tejaswani" w:date="2020-06-30T20:53:00Z">
                                    <w:rPr>
                                      <w:ins w:id="846" w:author="Chokka,Deepthi Tejaswani" w:date="2020-06-30T20:29:00Z"/>
                                    </w:rPr>
                                  </w:rPrChange>
                                </w:rPr>
                                <w:pPrChange w:id="847" w:author="Chokka,Deepthi Tejaswani" w:date="2020-06-30T20:27:00Z">
                                  <w:pPr>
                                    <w:jc w:val="center"/>
                                  </w:pPr>
                                </w:pPrChange>
                              </w:pPr>
                            </w:p>
                            <w:p w:rsidR="0020625E" w:rsidRPr="00CC5D28" w:rsidRDefault="0020625E">
                              <w:pPr>
                                <w:rPr>
                                  <w:ins w:id="848" w:author="Chokka,Deepthi Tejaswani" w:date="2020-06-30T20:26:00Z"/>
                                  <w:rFonts w:ascii="Times New Roman" w:hAnsi="Times New Roman"/>
                                  <w:szCs w:val="24"/>
                                  <w:rPrChange w:id="849" w:author="Chokka,Deepthi Tejaswani" w:date="2020-06-30T20:53:00Z">
                                    <w:rPr>
                                      <w:ins w:id="850" w:author="Chokka,Deepthi Tejaswani" w:date="2020-06-30T20:26:00Z"/>
                                    </w:rPr>
                                  </w:rPrChange>
                                </w:rPr>
                                <w:pPrChange w:id="851" w:author="Chokka,Deepthi Tejaswani" w:date="2020-06-30T20:27:00Z">
                                  <w:pPr>
                                    <w:jc w:val="center"/>
                                  </w:pPr>
                                </w:pPrChange>
                              </w:pPr>
                              <w:ins w:id="852" w:author="Chokka,Deepthi Tejaswani" w:date="2020-06-30T20:26:00Z">
                                <w:r w:rsidRPr="00CC5D28">
                                  <w:rPr>
                                    <w:rFonts w:ascii="Times New Roman" w:hAnsi="Times New Roman"/>
                                    <w:szCs w:val="24"/>
                                    <w:rPrChange w:id="853" w:author="Chokka,Deepthi Tejaswani" w:date="2020-06-30T20:53:00Z">
                                      <w:rPr/>
                                    </w:rPrChange>
                                  </w:rPr>
                                  <w:t>if(!(email.isEmpty() &amp;&amp; pwd.isEmpty())){</w:t>
                                </w:r>
                              </w:ins>
                            </w:p>
                            <w:p w:rsidR="0020625E" w:rsidRPr="00CC5D28" w:rsidRDefault="0020625E">
                              <w:pPr>
                                <w:rPr>
                                  <w:ins w:id="854" w:author="Chokka,Deepthi Tejaswani" w:date="2020-06-30T20:26:00Z"/>
                                  <w:rFonts w:ascii="Times New Roman" w:hAnsi="Times New Roman"/>
                                  <w:szCs w:val="24"/>
                                  <w:rPrChange w:id="855" w:author="Chokka,Deepthi Tejaswani" w:date="2020-06-30T20:53:00Z">
                                    <w:rPr>
                                      <w:ins w:id="856" w:author="Chokka,Deepthi Tejaswani" w:date="2020-06-30T20:26:00Z"/>
                                    </w:rPr>
                                  </w:rPrChange>
                                </w:rPr>
                                <w:pPrChange w:id="857" w:author="Chokka,Deepthi Tejaswani" w:date="2020-06-30T20:27:00Z">
                                  <w:pPr>
                                    <w:jc w:val="center"/>
                                  </w:pPr>
                                </w:pPrChange>
                              </w:pPr>
                              <w:ins w:id="858" w:author="Chokka,Deepthi Tejaswani" w:date="2020-06-30T20:26:00Z">
                                <w:r w:rsidRPr="00CC5D28">
                                  <w:rPr>
                                    <w:rFonts w:ascii="Times New Roman" w:hAnsi="Times New Roman"/>
                                    <w:szCs w:val="24"/>
                                    <w:rPrChange w:id="859" w:author="Chokka,Deepthi Tejaswani" w:date="2020-06-30T20:53:00Z">
                                      <w:rPr/>
                                    </w:rPrChange>
                                  </w:rPr>
                                  <w:t xml:space="preserve">                    mFirebaseAuth.createUserWithEmailAndPassword(email, pwd).addOnCompleteListener(RegisterActivity.this, new OnCompleteListener&lt;AuthResult&gt;() {</w:t>
                                </w:r>
                              </w:ins>
                            </w:p>
                            <w:p w:rsidR="0020625E" w:rsidRPr="00CC5D28" w:rsidRDefault="0020625E">
                              <w:pPr>
                                <w:rPr>
                                  <w:ins w:id="860" w:author="Chokka,Deepthi Tejaswani" w:date="2020-06-30T20:26:00Z"/>
                                  <w:rFonts w:ascii="Times New Roman" w:hAnsi="Times New Roman"/>
                                  <w:szCs w:val="24"/>
                                  <w:rPrChange w:id="861" w:author="Chokka,Deepthi Tejaswani" w:date="2020-06-30T20:53:00Z">
                                    <w:rPr>
                                      <w:ins w:id="862" w:author="Chokka,Deepthi Tejaswani" w:date="2020-06-30T20:26:00Z"/>
                                    </w:rPr>
                                  </w:rPrChange>
                                </w:rPr>
                                <w:pPrChange w:id="863" w:author="Chokka,Deepthi Tejaswani" w:date="2020-06-30T20:27:00Z">
                                  <w:pPr>
                                    <w:jc w:val="center"/>
                                  </w:pPr>
                                </w:pPrChange>
                              </w:pPr>
                              <w:ins w:id="864" w:author="Chokka,Deepthi Tejaswani" w:date="2020-06-30T20:26:00Z">
                                <w:r w:rsidRPr="00CC5D28">
                                  <w:rPr>
                                    <w:rFonts w:ascii="Times New Roman" w:hAnsi="Times New Roman"/>
                                    <w:szCs w:val="24"/>
                                    <w:rPrChange w:id="865" w:author="Chokka,Deepthi Tejaswani" w:date="2020-06-30T20:53:00Z">
                                      <w:rPr/>
                                    </w:rPrChange>
                                  </w:rPr>
                                  <w:t xml:space="preserve">                        @Override</w:t>
                                </w:r>
                              </w:ins>
                            </w:p>
                            <w:p w:rsidR="0020625E" w:rsidRPr="00CC5D28" w:rsidRDefault="0020625E">
                              <w:pPr>
                                <w:rPr>
                                  <w:ins w:id="866" w:author="Chokka,Deepthi Tejaswani" w:date="2020-06-30T20:26:00Z"/>
                                  <w:rFonts w:ascii="Times New Roman" w:hAnsi="Times New Roman"/>
                                  <w:szCs w:val="24"/>
                                  <w:rPrChange w:id="867" w:author="Chokka,Deepthi Tejaswani" w:date="2020-06-30T20:53:00Z">
                                    <w:rPr>
                                      <w:ins w:id="868" w:author="Chokka,Deepthi Tejaswani" w:date="2020-06-30T20:26:00Z"/>
                                    </w:rPr>
                                  </w:rPrChange>
                                </w:rPr>
                                <w:pPrChange w:id="869" w:author="Chokka,Deepthi Tejaswani" w:date="2020-06-30T20:27:00Z">
                                  <w:pPr>
                                    <w:jc w:val="center"/>
                                  </w:pPr>
                                </w:pPrChange>
                              </w:pPr>
                              <w:ins w:id="870" w:author="Chokka,Deepthi Tejaswani" w:date="2020-06-30T20:26:00Z">
                                <w:r w:rsidRPr="00CC5D28">
                                  <w:rPr>
                                    <w:rFonts w:ascii="Times New Roman" w:hAnsi="Times New Roman"/>
                                    <w:szCs w:val="24"/>
                                    <w:rPrChange w:id="871" w:author="Chokka,Deepthi Tejaswani" w:date="2020-06-30T20:53:00Z">
                                      <w:rPr/>
                                    </w:rPrChange>
                                  </w:rPr>
                                  <w:t xml:space="preserve">                        public void onComplete(@NonNull Task&lt;AuthResult&gt; task) {</w:t>
                                </w:r>
                              </w:ins>
                            </w:p>
                            <w:p w:rsidR="0020625E" w:rsidRPr="00CC5D28" w:rsidRDefault="0020625E">
                              <w:pPr>
                                <w:rPr>
                                  <w:ins w:id="872" w:author="Chokka,Deepthi Tejaswani" w:date="2020-06-30T20:26:00Z"/>
                                  <w:rFonts w:ascii="Times New Roman" w:hAnsi="Times New Roman"/>
                                  <w:szCs w:val="24"/>
                                  <w:rPrChange w:id="873" w:author="Chokka,Deepthi Tejaswani" w:date="2020-06-30T20:53:00Z">
                                    <w:rPr>
                                      <w:ins w:id="874" w:author="Chokka,Deepthi Tejaswani" w:date="2020-06-30T20:26:00Z"/>
                                    </w:rPr>
                                  </w:rPrChange>
                                </w:rPr>
                                <w:pPrChange w:id="875" w:author="Chokka,Deepthi Tejaswani" w:date="2020-06-30T20:27:00Z">
                                  <w:pPr>
                                    <w:jc w:val="center"/>
                                  </w:pPr>
                                </w:pPrChange>
                              </w:pPr>
                              <w:ins w:id="876" w:author="Chokka,Deepthi Tejaswani" w:date="2020-06-30T20:26:00Z">
                                <w:r w:rsidRPr="00CC5D28">
                                  <w:rPr>
                                    <w:rFonts w:ascii="Times New Roman" w:hAnsi="Times New Roman"/>
                                    <w:szCs w:val="24"/>
                                    <w:rPrChange w:id="877" w:author="Chokka,Deepthi Tejaswani" w:date="2020-06-30T20:53:00Z">
                                      <w:rPr/>
                                    </w:rPrChange>
                                  </w:rPr>
                                  <w:t xml:space="preserve">                            if(!task.isSuccessful()){</w:t>
                                </w:r>
                              </w:ins>
                            </w:p>
                            <w:p w:rsidR="0020625E" w:rsidRPr="00CC5D28" w:rsidRDefault="0020625E">
                              <w:pPr>
                                <w:rPr>
                                  <w:ins w:id="878" w:author="Chokka,Deepthi Tejaswani" w:date="2020-06-30T20:26:00Z"/>
                                  <w:rFonts w:ascii="Times New Roman" w:hAnsi="Times New Roman"/>
                                  <w:szCs w:val="24"/>
                                  <w:rPrChange w:id="879" w:author="Chokka,Deepthi Tejaswani" w:date="2020-06-30T20:53:00Z">
                                    <w:rPr>
                                      <w:ins w:id="880" w:author="Chokka,Deepthi Tejaswani" w:date="2020-06-30T20:26:00Z"/>
                                    </w:rPr>
                                  </w:rPrChange>
                                </w:rPr>
                                <w:pPrChange w:id="881" w:author="Chokka,Deepthi Tejaswani" w:date="2020-06-30T20:27:00Z">
                                  <w:pPr>
                                    <w:jc w:val="center"/>
                                  </w:pPr>
                                </w:pPrChange>
                              </w:pPr>
                              <w:ins w:id="882" w:author="Chokka,Deepthi Tejaswani" w:date="2020-06-30T20:26:00Z">
                                <w:r w:rsidRPr="00CC5D28">
                                  <w:rPr>
                                    <w:rFonts w:ascii="Times New Roman" w:hAnsi="Times New Roman"/>
                                    <w:szCs w:val="24"/>
                                    <w:rPrChange w:id="883" w:author="Chokka,Deepthi Tejaswani" w:date="2020-06-30T20:53:00Z">
                                      <w:rPr/>
                                    </w:rPrChange>
                                  </w:rPr>
                                  <w:t xml:space="preserve">                                Toast.makeText(RegisterActivity.this,"SignUp Unsuccessful, Please Try Again",Toast.LENGTH_SHORT).show();</w:t>
                                </w:r>
                              </w:ins>
                            </w:p>
                            <w:p w:rsidR="0020625E" w:rsidRPr="00CC5D28" w:rsidRDefault="0020625E">
                              <w:pPr>
                                <w:rPr>
                                  <w:ins w:id="884" w:author="Chokka,Deepthi Tejaswani" w:date="2020-06-30T20:26:00Z"/>
                                  <w:rFonts w:ascii="Times New Roman" w:hAnsi="Times New Roman"/>
                                  <w:szCs w:val="24"/>
                                  <w:rPrChange w:id="885" w:author="Chokka,Deepthi Tejaswani" w:date="2020-06-30T20:53:00Z">
                                    <w:rPr>
                                      <w:ins w:id="886" w:author="Chokka,Deepthi Tejaswani" w:date="2020-06-30T20:26:00Z"/>
                                    </w:rPr>
                                  </w:rPrChange>
                                </w:rPr>
                                <w:pPrChange w:id="887" w:author="Chokka,Deepthi Tejaswani" w:date="2020-06-30T20:27:00Z">
                                  <w:pPr>
                                    <w:jc w:val="center"/>
                                  </w:pPr>
                                </w:pPrChange>
                              </w:pPr>
                              <w:ins w:id="888" w:author="Chokka,Deepthi Tejaswani" w:date="2020-06-30T20:26:00Z">
                                <w:r w:rsidRPr="00CC5D28">
                                  <w:rPr>
                                    <w:rFonts w:ascii="Times New Roman" w:hAnsi="Times New Roman"/>
                                    <w:szCs w:val="24"/>
                                    <w:rPrChange w:id="889" w:author="Chokka,Deepthi Tejaswani" w:date="2020-06-30T20:53:00Z">
                                      <w:rPr/>
                                    </w:rPrChange>
                                  </w:rPr>
                                  <w:t xml:space="preserve">                            }</w:t>
                                </w:r>
                              </w:ins>
                            </w:p>
                            <w:p w:rsidR="0020625E" w:rsidRDefault="002062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28" style="position:absolute;margin-left:0;margin-top:.8pt;width:477.8pt;height:268.3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rsidR="0020625E" w:rsidRPr="00CC5D28" w:rsidRDefault="0020625E">
                        <w:pPr>
                          <w:rPr>
                            <w:ins w:id="890" w:author="Chokka,Deepthi Tejaswani" w:date="2020-06-30T20:31:00Z"/>
                            <w:rFonts w:ascii="Times New Roman" w:hAnsi="Times New Roman"/>
                            <w:szCs w:val="24"/>
                            <w:rPrChange w:id="891" w:author="Chokka,Deepthi Tejaswani" w:date="2020-06-30T20:53:00Z">
                              <w:rPr>
                                <w:ins w:id="892" w:author="Chokka,Deepthi Tejaswani" w:date="2020-06-30T20:31:00Z"/>
                              </w:rPr>
                            </w:rPrChange>
                          </w:rPr>
                          <w:pPrChange w:id="893" w:author="Chokka,Deepthi Tejaswani" w:date="2020-06-30T20:27:00Z">
                            <w:pPr>
                              <w:jc w:val="center"/>
                            </w:pPr>
                          </w:pPrChange>
                        </w:pPr>
                        <w:ins w:id="894" w:author="Chokka,Deepthi Tejaswani" w:date="2020-06-30T20:29:00Z">
                          <w:r w:rsidRPr="00CC5D28">
                            <w:rPr>
                              <w:rFonts w:ascii="Times New Roman" w:hAnsi="Times New Roman"/>
                              <w:szCs w:val="24"/>
                              <w:rPrChange w:id="895" w:author="Chokka,Deepthi Tejaswani" w:date="2020-06-30T20:53:00Z">
                                <w:rPr/>
                              </w:rPrChange>
                            </w:rPr>
                            <w:t>…………………………………………….</w:t>
                          </w:r>
                        </w:ins>
                      </w:p>
                      <w:p w:rsidR="0020625E" w:rsidRPr="00CC5D28" w:rsidRDefault="0020625E">
                        <w:pPr>
                          <w:rPr>
                            <w:ins w:id="896" w:author="Chokka,Deepthi Tejaswani" w:date="2020-06-30T20:31:00Z"/>
                            <w:rFonts w:ascii="Times New Roman" w:hAnsi="Times New Roman"/>
                            <w:szCs w:val="24"/>
                            <w:rPrChange w:id="897" w:author="Chokka,Deepthi Tejaswani" w:date="2020-06-30T20:53:00Z">
                              <w:rPr>
                                <w:ins w:id="898" w:author="Chokka,Deepthi Tejaswani" w:date="2020-06-30T20:31:00Z"/>
                              </w:rPr>
                            </w:rPrChange>
                          </w:rPr>
                          <w:pPrChange w:id="899" w:author="Chokka,Deepthi Tejaswani" w:date="2020-06-30T20:27:00Z">
                            <w:pPr>
                              <w:jc w:val="center"/>
                            </w:pPr>
                          </w:pPrChange>
                        </w:pPr>
                        <w:ins w:id="900" w:author="Chokka,Deepthi Tejaswani" w:date="2020-06-30T20:31:00Z">
                          <w:r w:rsidRPr="00CC5D28">
                            <w:rPr>
                              <w:rFonts w:ascii="Times New Roman" w:hAnsi="Times New Roman"/>
                              <w:szCs w:val="24"/>
                              <w:rPrChange w:id="901" w:author="Chokka,Deepthi Tejaswani" w:date="2020-06-30T20:53:00Z">
                                <w:rPr/>
                              </w:rPrChange>
                            </w:rPr>
                            <w:t>…………………………………………….</w:t>
                          </w:r>
                        </w:ins>
                      </w:p>
                      <w:p w:rsidR="0020625E" w:rsidRPr="00CC5D28" w:rsidRDefault="0020625E">
                        <w:pPr>
                          <w:rPr>
                            <w:ins w:id="902" w:author="Chokka,Deepthi Tejaswani" w:date="2020-06-30T20:37:00Z"/>
                            <w:rFonts w:ascii="Times New Roman" w:hAnsi="Times New Roman"/>
                            <w:szCs w:val="24"/>
                            <w:rPrChange w:id="903" w:author="Chokka,Deepthi Tejaswani" w:date="2020-06-30T20:53:00Z">
                              <w:rPr>
                                <w:ins w:id="904" w:author="Chokka,Deepthi Tejaswani" w:date="2020-06-30T20:37:00Z"/>
                              </w:rPr>
                            </w:rPrChange>
                          </w:rPr>
                          <w:pPrChange w:id="905" w:author="Chokka,Deepthi Tejaswani" w:date="2020-06-30T20:27:00Z">
                            <w:pPr>
                              <w:jc w:val="center"/>
                            </w:pPr>
                          </w:pPrChange>
                        </w:pPr>
                        <w:ins w:id="906" w:author="Chokka,Deepthi Tejaswani" w:date="2020-06-30T20:31:00Z">
                          <w:r w:rsidRPr="00CC5D28">
                            <w:rPr>
                              <w:rFonts w:ascii="Times New Roman" w:hAnsi="Times New Roman"/>
                              <w:szCs w:val="24"/>
                              <w:rPrChange w:id="907" w:author="Chokka,Deepthi Tejaswani" w:date="2020-06-30T20:53:00Z">
                                <w:rPr/>
                              </w:rPrChange>
                            </w:rPr>
                            <w:t>…………………………………………….</w:t>
                          </w:r>
                        </w:ins>
                      </w:p>
                      <w:p w:rsidR="0020625E" w:rsidRPr="00CC5D28" w:rsidRDefault="0020625E" w:rsidP="00AF66F1">
                        <w:pPr>
                          <w:pStyle w:val="HTMLPreformatted"/>
                          <w:shd w:val="clear" w:color="auto" w:fill="FFFFFF"/>
                          <w:rPr>
                            <w:ins w:id="908" w:author="Chokka,Deepthi Tejaswani" w:date="2020-06-30T20:38:00Z"/>
                            <w:rFonts w:ascii="Times New Roman" w:hAnsi="Times New Roman" w:cs="Times New Roman"/>
                            <w:color w:val="000000"/>
                            <w:sz w:val="24"/>
                            <w:szCs w:val="24"/>
                            <w:rPrChange w:id="909" w:author="Chokka,Deepthi Tejaswani" w:date="2020-06-30T20:53:00Z">
                              <w:rPr>
                                <w:ins w:id="910" w:author="Chokka,Deepthi Tejaswani" w:date="2020-06-30T20:38:00Z"/>
                                <w:rFonts w:ascii="Consolas" w:hAnsi="Consolas"/>
                                <w:color w:val="000000"/>
                              </w:rPr>
                            </w:rPrChange>
                          </w:rPr>
                        </w:pPr>
                        <w:ins w:id="911" w:author="Chokka,Deepthi Tejaswani" w:date="2020-06-30T20:38:00Z">
                          <w:r w:rsidRPr="00CC5D28">
                            <w:rPr>
                              <w:rFonts w:ascii="Times New Roman" w:hAnsi="Times New Roman" w:cs="Times New Roman"/>
                              <w:i/>
                              <w:iCs/>
                              <w:color w:val="808080"/>
                              <w:sz w:val="24"/>
                              <w:szCs w:val="24"/>
                              <w:rPrChange w:id="912" w:author="Chokka,Deepthi Tejaswani" w:date="2020-06-30T20:53:00Z">
                                <w:rPr>
                                  <w:rFonts w:ascii="Consolas" w:hAnsi="Consolas"/>
                                  <w:i/>
                                  <w:iCs/>
                                  <w:color w:val="808080"/>
                                </w:rPr>
                              </w:rPrChange>
                            </w:rPr>
                            <w:t>&lt;!—If the text view of email and password is empty then it will provide a toast message stating that the signup was unsuccessful, please try again--&gt;</w:t>
                          </w:r>
                          <w:r w:rsidRPr="00CC5D28">
                            <w:rPr>
                              <w:rFonts w:ascii="Times New Roman" w:hAnsi="Times New Roman" w:cs="Times New Roman"/>
                              <w:i/>
                              <w:iCs/>
                              <w:color w:val="808080"/>
                              <w:sz w:val="24"/>
                              <w:szCs w:val="24"/>
                              <w:rPrChange w:id="913" w:author="Chokka,Deepthi Tejaswani" w:date="2020-06-30T20:53:00Z">
                                <w:rPr>
                                  <w:rFonts w:ascii="Consolas" w:hAnsi="Consolas"/>
                                  <w:i/>
                                  <w:iCs/>
                                  <w:color w:val="808080"/>
                                </w:rPr>
                              </w:rPrChange>
                            </w:rPr>
                            <w:br/>
                            <w:t>&lt;!</w:t>
                          </w:r>
                        </w:ins>
                        <w:ins w:id="914" w:author="Chokka,Deepthi Tejaswani" w:date="2020-06-30T20:41:00Z">
                          <w:r w:rsidRPr="00CC5D28">
                            <w:rPr>
                              <w:rFonts w:ascii="Times New Roman" w:hAnsi="Times New Roman" w:cs="Times New Roman"/>
                              <w:i/>
                              <w:iCs/>
                              <w:color w:val="808080"/>
                              <w:sz w:val="24"/>
                              <w:szCs w:val="24"/>
                              <w:rPrChange w:id="915" w:author="Chokka,Deepthi Tejaswani" w:date="2020-06-30T20:53:00Z">
                                <w:rPr>
                                  <w:rFonts w:ascii="Consolas" w:hAnsi="Consolas"/>
                                  <w:i/>
                                  <w:iCs/>
                                  <w:color w:val="808080"/>
                                </w:rPr>
                              </w:rPrChange>
                            </w:rPr>
                            <w:t>—</w:t>
                          </w:r>
                        </w:ins>
                        <w:ins w:id="916" w:author="Chokka,Deepthi Tejaswani" w:date="2020-06-30T20:38:00Z">
                          <w:r w:rsidRPr="00CC5D28">
                            <w:rPr>
                              <w:rFonts w:ascii="Times New Roman" w:hAnsi="Times New Roman" w:cs="Times New Roman"/>
                              <w:i/>
                              <w:iCs/>
                              <w:color w:val="808080"/>
                              <w:sz w:val="24"/>
                              <w:szCs w:val="24"/>
                              <w:rPrChange w:id="917" w:author="Chokka,Deepthi Tejaswani" w:date="2020-06-30T20:53:00Z">
                                <w:rPr>
                                  <w:rFonts w:ascii="Consolas" w:hAnsi="Consolas"/>
                                  <w:i/>
                                  <w:iCs/>
                                  <w:color w:val="808080"/>
                                </w:rPr>
                              </w:rPrChange>
                            </w:rPr>
                            <w:t xml:space="preserve">otherwise </w:t>
                          </w:r>
                        </w:ins>
                        <w:ins w:id="918" w:author="Chokka,Deepthi Tejaswani" w:date="2020-06-30T20:41:00Z">
                          <w:r w:rsidRPr="00CC5D28">
                            <w:rPr>
                              <w:rFonts w:ascii="Times New Roman" w:hAnsi="Times New Roman" w:cs="Times New Roman"/>
                              <w:i/>
                              <w:iCs/>
                              <w:color w:val="808080"/>
                              <w:sz w:val="24"/>
                              <w:szCs w:val="24"/>
                              <w:rPrChange w:id="919" w:author="Chokka,Deepthi Tejaswani" w:date="2020-06-30T20:53:00Z">
                                <w:rPr>
                                  <w:rFonts w:ascii="Consolas" w:hAnsi="Consolas"/>
                                  <w:i/>
                                  <w:iCs/>
                                  <w:color w:val="808080"/>
                                </w:rPr>
                              </w:rPrChange>
                            </w:rPr>
                            <w:t>it will start another activity and we will be redirected to the welcome page</w:t>
                          </w:r>
                        </w:ins>
                        <w:ins w:id="920" w:author="Chokka,Deepthi Tejaswani" w:date="2020-06-30T20:38:00Z">
                          <w:r w:rsidRPr="00CC5D28">
                            <w:rPr>
                              <w:rFonts w:ascii="Times New Roman" w:hAnsi="Times New Roman" w:cs="Times New Roman"/>
                              <w:i/>
                              <w:iCs/>
                              <w:color w:val="808080"/>
                              <w:sz w:val="24"/>
                              <w:szCs w:val="24"/>
                              <w:rPrChange w:id="921" w:author="Chokka,Deepthi Tejaswani" w:date="2020-06-30T20:53:00Z">
                                <w:rPr>
                                  <w:rFonts w:ascii="Consolas" w:hAnsi="Consolas"/>
                                  <w:i/>
                                  <w:iCs/>
                                  <w:color w:val="808080"/>
                                </w:rPr>
                              </w:rPrChange>
                            </w:rPr>
                            <w:t xml:space="preserve"> --&gt;</w:t>
                          </w:r>
                        </w:ins>
                      </w:p>
                      <w:p w:rsidR="0020625E" w:rsidRPr="00CC5D28" w:rsidRDefault="0020625E">
                        <w:pPr>
                          <w:rPr>
                            <w:ins w:id="922" w:author="Chokka,Deepthi Tejaswani" w:date="2020-06-30T20:29:00Z"/>
                            <w:rFonts w:ascii="Times New Roman" w:hAnsi="Times New Roman"/>
                            <w:szCs w:val="24"/>
                            <w:rPrChange w:id="923" w:author="Chokka,Deepthi Tejaswani" w:date="2020-06-30T20:53:00Z">
                              <w:rPr>
                                <w:ins w:id="924" w:author="Chokka,Deepthi Tejaswani" w:date="2020-06-30T20:29:00Z"/>
                              </w:rPr>
                            </w:rPrChange>
                          </w:rPr>
                          <w:pPrChange w:id="925" w:author="Chokka,Deepthi Tejaswani" w:date="2020-06-30T20:27:00Z">
                            <w:pPr>
                              <w:jc w:val="center"/>
                            </w:pPr>
                          </w:pPrChange>
                        </w:pPr>
                      </w:p>
                      <w:p w:rsidR="0020625E" w:rsidRPr="00CC5D28" w:rsidRDefault="0020625E">
                        <w:pPr>
                          <w:rPr>
                            <w:ins w:id="926" w:author="Chokka,Deepthi Tejaswani" w:date="2020-06-30T20:26:00Z"/>
                            <w:rFonts w:ascii="Times New Roman" w:hAnsi="Times New Roman"/>
                            <w:szCs w:val="24"/>
                            <w:rPrChange w:id="927" w:author="Chokka,Deepthi Tejaswani" w:date="2020-06-30T20:53:00Z">
                              <w:rPr>
                                <w:ins w:id="928" w:author="Chokka,Deepthi Tejaswani" w:date="2020-06-30T20:26:00Z"/>
                              </w:rPr>
                            </w:rPrChange>
                          </w:rPr>
                          <w:pPrChange w:id="929" w:author="Chokka,Deepthi Tejaswani" w:date="2020-06-30T20:27:00Z">
                            <w:pPr>
                              <w:jc w:val="center"/>
                            </w:pPr>
                          </w:pPrChange>
                        </w:pPr>
                        <w:ins w:id="930" w:author="Chokka,Deepthi Tejaswani" w:date="2020-06-30T20:26:00Z">
                          <w:r w:rsidRPr="00CC5D28">
                            <w:rPr>
                              <w:rFonts w:ascii="Times New Roman" w:hAnsi="Times New Roman"/>
                              <w:szCs w:val="24"/>
                              <w:rPrChange w:id="931" w:author="Chokka,Deepthi Tejaswani" w:date="2020-06-30T20:53:00Z">
                                <w:rPr/>
                              </w:rPrChange>
                            </w:rPr>
                            <w:t>if(!(email.isEmpty() &amp;&amp; pwd.isEmpty())){</w:t>
                          </w:r>
                        </w:ins>
                      </w:p>
                      <w:p w:rsidR="0020625E" w:rsidRPr="00CC5D28" w:rsidRDefault="0020625E">
                        <w:pPr>
                          <w:rPr>
                            <w:ins w:id="932" w:author="Chokka,Deepthi Tejaswani" w:date="2020-06-30T20:26:00Z"/>
                            <w:rFonts w:ascii="Times New Roman" w:hAnsi="Times New Roman"/>
                            <w:szCs w:val="24"/>
                            <w:rPrChange w:id="933" w:author="Chokka,Deepthi Tejaswani" w:date="2020-06-30T20:53:00Z">
                              <w:rPr>
                                <w:ins w:id="934" w:author="Chokka,Deepthi Tejaswani" w:date="2020-06-30T20:26:00Z"/>
                              </w:rPr>
                            </w:rPrChange>
                          </w:rPr>
                          <w:pPrChange w:id="935" w:author="Chokka,Deepthi Tejaswani" w:date="2020-06-30T20:27:00Z">
                            <w:pPr>
                              <w:jc w:val="center"/>
                            </w:pPr>
                          </w:pPrChange>
                        </w:pPr>
                        <w:ins w:id="936" w:author="Chokka,Deepthi Tejaswani" w:date="2020-06-30T20:26:00Z">
                          <w:r w:rsidRPr="00CC5D28">
                            <w:rPr>
                              <w:rFonts w:ascii="Times New Roman" w:hAnsi="Times New Roman"/>
                              <w:szCs w:val="24"/>
                              <w:rPrChange w:id="937" w:author="Chokka,Deepthi Tejaswani" w:date="2020-06-30T20:53:00Z">
                                <w:rPr/>
                              </w:rPrChange>
                            </w:rPr>
                            <w:t xml:space="preserve">                    mFirebaseAuth.createUserWithEmailAndPassword(email, pwd).addOnCompleteListener(RegisterActivity.this, new OnCompleteListener&lt;AuthResult&gt;() {</w:t>
                          </w:r>
                        </w:ins>
                      </w:p>
                      <w:p w:rsidR="0020625E" w:rsidRPr="00CC5D28" w:rsidRDefault="0020625E">
                        <w:pPr>
                          <w:rPr>
                            <w:ins w:id="938" w:author="Chokka,Deepthi Tejaswani" w:date="2020-06-30T20:26:00Z"/>
                            <w:rFonts w:ascii="Times New Roman" w:hAnsi="Times New Roman"/>
                            <w:szCs w:val="24"/>
                            <w:rPrChange w:id="939" w:author="Chokka,Deepthi Tejaswani" w:date="2020-06-30T20:53:00Z">
                              <w:rPr>
                                <w:ins w:id="940" w:author="Chokka,Deepthi Tejaswani" w:date="2020-06-30T20:26:00Z"/>
                              </w:rPr>
                            </w:rPrChange>
                          </w:rPr>
                          <w:pPrChange w:id="941" w:author="Chokka,Deepthi Tejaswani" w:date="2020-06-30T20:27:00Z">
                            <w:pPr>
                              <w:jc w:val="center"/>
                            </w:pPr>
                          </w:pPrChange>
                        </w:pPr>
                        <w:ins w:id="942" w:author="Chokka,Deepthi Tejaswani" w:date="2020-06-30T20:26:00Z">
                          <w:r w:rsidRPr="00CC5D28">
                            <w:rPr>
                              <w:rFonts w:ascii="Times New Roman" w:hAnsi="Times New Roman"/>
                              <w:szCs w:val="24"/>
                              <w:rPrChange w:id="943" w:author="Chokka,Deepthi Tejaswani" w:date="2020-06-30T20:53:00Z">
                                <w:rPr/>
                              </w:rPrChange>
                            </w:rPr>
                            <w:t xml:space="preserve">                        @Override</w:t>
                          </w:r>
                        </w:ins>
                      </w:p>
                      <w:p w:rsidR="0020625E" w:rsidRPr="00CC5D28" w:rsidRDefault="0020625E">
                        <w:pPr>
                          <w:rPr>
                            <w:ins w:id="944" w:author="Chokka,Deepthi Tejaswani" w:date="2020-06-30T20:26:00Z"/>
                            <w:rFonts w:ascii="Times New Roman" w:hAnsi="Times New Roman"/>
                            <w:szCs w:val="24"/>
                            <w:rPrChange w:id="945" w:author="Chokka,Deepthi Tejaswani" w:date="2020-06-30T20:53:00Z">
                              <w:rPr>
                                <w:ins w:id="946" w:author="Chokka,Deepthi Tejaswani" w:date="2020-06-30T20:26:00Z"/>
                              </w:rPr>
                            </w:rPrChange>
                          </w:rPr>
                          <w:pPrChange w:id="947" w:author="Chokka,Deepthi Tejaswani" w:date="2020-06-30T20:27:00Z">
                            <w:pPr>
                              <w:jc w:val="center"/>
                            </w:pPr>
                          </w:pPrChange>
                        </w:pPr>
                        <w:ins w:id="948" w:author="Chokka,Deepthi Tejaswani" w:date="2020-06-30T20:26:00Z">
                          <w:r w:rsidRPr="00CC5D28">
                            <w:rPr>
                              <w:rFonts w:ascii="Times New Roman" w:hAnsi="Times New Roman"/>
                              <w:szCs w:val="24"/>
                              <w:rPrChange w:id="949" w:author="Chokka,Deepthi Tejaswani" w:date="2020-06-30T20:53:00Z">
                                <w:rPr/>
                              </w:rPrChange>
                            </w:rPr>
                            <w:t xml:space="preserve">                        public void onComplete(@NonNull Task&lt;AuthResult&gt; task) {</w:t>
                          </w:r>
                        </w:ins>
                      </w:p>
                      <w:p w:rsidR="0020625E" w:rsidRPr="00CC5D28" w:rsidRDefault="0020625E">
                        <w:pPr>
                          <w:rPr>
                            <w:ins w:id="950" w:author="Chokka,Deepthi Tejaswani" w:date="2020-06-30T20:26:00Z"/>
                            <w:rFonts w:ascii="Times New Roman" w:hAnsi="Times New Roman"/>
                            <w:szCs w:val="24"/>
                            <w:rPrChange w:id="951" w:author="Chokka,Deepthi Tejaswani" w:date="2020-06-30T20:53:00Z">
                              <w:rPr>
                                <w:ins w:id="952" w:author="Chokka,Deepthi Tejaswani" w:date="2020-06-30T20:26:00Z"/>
                              </w:rPr>
                            </w:rPrChange>
                          </w:rPr>
                          <w:pPrChange w:id="953" w:author="Chokka,Deepthi Tejaswani" w:date="2020-06-30T20:27:00Z">
                            <w:pPr>
                              <w:jc w:val="center"/>
                            </w:pPr>
                          </w:pPrChange>
                        </w:pPr>
                        <w:ins w:id="954" w:author="Chokka,Deepthi Tejaswani" w:date="2020-06-30T20:26:00Z">
                          <w:r w:rsidRPr="00CC5D28">
                            <w:rPr>
                              <w:rFonts w:ascii="Times New Roman" w:hAnsi="Times New Roman"/>
                              <w:szCs w:val="24"/>
                              <w:rPrChange w:id="955" w:author="Chokka,Deepthi Tejaswani" w:date="2020-06-30T20:53:00Z">
                                <w:rPr/>
                              </w:rPrChange>
                            </w:rPr>
                            <w:t xml:space="preserve">                            if(!task.isSuccessful()){</w:t>
                          </w:r>
                        </w:ins>
                      </w:p>
                      <w:p w:rsidR="0020625E" w:rsidRPr="00CC5D28" w:rsidRDefault="0020625E">
                        <w:pPr>
                          <w:rPr>
                            <w:ins w:id="956" w:author="Chokka,Deepthi Tejaswani" w:date="2020-06-30T20:26:00Z"/>
                            <w:rFonts w:ascii="Times New Roman" w:hAnsi="Times New Roman"/>
                            <w:szCs w:val="24"/>
                            <w:rPrChange w:id="957" w:author="Chokka,Deepthi Tejaswani" w:date="2020-06-30T20:53:00Z">
                              <w:rPr>
                                <w:ins w:id="958" w:author="Chokka,Deepthi Tejaswani" w:date="2020-06-30T20:26:00Z"/>
                              </w:rPr>
                            </w:rPrChange>
                          </w:rPr>
                          <w:pPrChange w:id="959" w:author="Chokka,Deepthi Tejaswani" w:date="2020-06-30T20:27:00Z">
                            <w:pPr>
                              <w:jc w:val="center"/>
                            </w:pPr>
                          </w:pPrChange>
                        </w:pPr>
                        <w:ins w:id="960" w:author="Chokka,Deepthi Tejaswani" w:date="2020-06-30T20:26:00Z">
                          <w:r w:rsidRPr="00CC5D28">
                            <w:rPr>
                              <w:rFonts w:ascii="Times New Roman" w:hAnsi="Times New Roman"/>
                              <w:szCs w:val="24"/>
                              <w:rPrChange w:id="961" w:author="Chokka,Deepthi Tejaswani" w:date="2020-06-30T20:53:00Z">
                                <w:rPr/>
                              </w:rPrChange>
                            </w:rPr>
                            <w:t xml:space="preserve">                                Toast.makeText(RegisterActivity.this,"SignUp Unsuccessful, Please Try Again",Toast.LENGTH_SHORT).show();</w:t>
                          </w:r>
                        </w:ins>
                      </w:p>
                      <w:p w:rsidR="0020625E" w:rsidRPr="00CC5D28" w:rsidRDefault="0020625E">
                        <w:pPr>
                          <w:rPr>
                            <w:ins w:id="962" w:author="Chokka,Deepthi Tejaswani" w:date="2020-06-30T20:26:00Z"/>
                            <w:rFonts w:ascii="Times New Roman" w:hAnsi="Times New Roman"/>
                            <w:szCs w:val="24"/>
                            <w:rPrChange w:id="963" w:author="Chokka,Deepthi Tejaswani" w:date="2020-06-30T20:53:00Z">
                              <w:rPr>
                                <w:ins w:id="964" w:author="Chokka,Deepthi Tejaswani" w:date="2020-06-30T20:26:00Z"/>
                              </w:rPr>
                            </w:rPrChange>
                          </w:rPr>
                          <w:pPrChange w:id="965" w:author="Chokka,Deepthi Tejaswani" w:date="2020-06-30T20:27:00Z">
                            <w:pPr>
                              <w:jc w:val="center"/>
                            </w:pPr>
                          </w:pPrChange>
                        </w:pPr>
                        <w:ins w:id="966" w:author="Chokka,Deepthi Tejaswani" w:date="2020-06-30T20:26:00Z">
                          <w:r w:rsidRPr="00CC5D28">
                            <w:rPr>
                              <w:rFonts w:ascii="Times New Roman" w:hAnsi="Times New Roman"/>
                              <w:szCs w:val="24"/>
                              <w:rPrChange w:id="967" w:author="Chokka,Deepthi Tejaswani" w:date="2020-06-30T20:53:00Z">
                                <w:rPr/>
                              </w:rPrChange>
                            </w:rPr>
                            <w:t xml:space="preserve">                            }</w:t>
                          </w:r>
                        </w:ins>
                      </w:p>
                      <w:p w:rsidR="0020625E" w:rsidRDefault="0020625E"/>
                    </w:txbxContent>
                  </v:textbox>
                  <w10:wrap anchorx="margin"/>
                </v:rect>
              </w:pict>
            </mc:Fallback>
          </mc:AlternateContent>
        </w:r>
      </w:ins>
    </w:p>
    <w:p w:rsidR="007639F5" w:rsidRDefault="007639F5">
      <w:pPr>
        <w:rPr>
          <w:ins w:id="968" w:author="Chokka,Deepthi Tejaswani" w:date="2020-06-30T20:26:00Z"/>
          <w:rFonts w:ascii="Times New Roman" w:hAnsi="Times New Roman"/>
          <w:b/>
        </w:rPr>
      </w:pPr>
    </w:p>
    <w:p w:rsidR="007639F5" w:rsidRDefault="007639F5">
      <w:pPr>
        <w:rPr>
          <w:ins w:id="969" w:author="Chokka,Deepthi Tejaswani" w:date="2020-06-30T20:26:00Z"/>
          <w:rFonts w:ascii="Times New Roman" w:hAnsi="Times New Roman"/>
          <w:b/>
        </w:rPr>
      </w:pPr>
    </w:p>
    <w:p w:rsidR="007639F5" w:rsidRDefault="007639F5">
      <w:pPr>
        <w:rPr>
          <w:ins w:id="970" w:author="Chokka,Deepthi Tejaswani" w:date="2020-06-30T20:26:00Z"/>
          <w:rFonts w:ascii="Times New Roman" w:hAnsi="Times New Roman"/>
          <w:b/>
        </w:rPr>
      </w:pPr>
    </w:p>
    <w:p w:rsidR="007639F5" w:rsidRDefault="007639F5">
      <w:pPr>
        <w:rPr>
          <w:ins w:id="971" w:author="Chokka,Deepthi Tejaswani" w:date="2020-06-30T20:26:00Z"/>
          <w:rFonts w:ascii="Times New Roman" w:hAnsi="Times New Roman"/>
          <w:b/>
        </w:rPr>
      </w:pPr>
    </w:p>
    <w:p w:rsidR="007639F5" w:rsidRDefault="007639F5">
      <w:pPr>
        <w:rPr>
          <w:ins w:id="972" w:author="Chokka,Deepthi Tejaswani" w:date="2020-06-30T20:26:00Z"/>
          <w:rFonts w:ascii="Times New Roman" w:hAnsi="Times New Roman"/>
          <w:b/>
        </w:rPr>
      </w:pPr>
    </w:p>
    <w:p w:rsidR="007639F5" w:rsidRDefault="007639F5">
      <w:pPr>
        <w:rPr>
          <w:ins w:id="973" w:author="Chokka,Deepthi Tejaswani" w:date="2020-06-30T20:26:00Z"/>
          <w:rFonts w:ascii="Times New Roman" w:hAnsi="Times New Roman"/>
          <w:b/>
        </w:rPr>
      </w:pPr>
    </w:p>
    <w:p w:rsidR="007639F5" w:rsidRDefault="007639F5">
      <w:pPr>
        <w:rPr>
          <w:ins w:id="974" w:author="Chokka,Deepthi Tejaswani" w:date="2020-06-30T20:26:00Z"/>
          <w:rFonts w:ascii="Times New Roman" w:hAnsi="Times New Roman"/>
          <w:b/>
        </w:rPr>
      </w:pPr>
    </w:p>
    <w:p w:rsidR="007639F5" w:rsidRDefault="007639F5">
      <w:pPr>
        <w:rPr>
          <w:ins w:id="975" w:author="Chokka,Deepthi Tejaswani" w:date="2020-06-30T20:26:00Z"/>
          <w:rFonts w:ascii="Times New Roman" w:hAnsi="Times New Roman"/>
          <w:b/>
        </w:rPr>
      </w:pPr>
    </w:p>
    <w:p w:rsidR="007639F5" w:rsidRDefault="007639F5">
      <w:pPr>
        <w:rPr>
          <w:ins w:id="976" w:author="Chokka,Deepthi Tejaswani" w:date="2020-06-30T20:26:00Z"/>
          <w:rFonts w:ascii="Times New Roman" w:hAnsi="Times New Roman"/>
          <w:b/>
        </w:rPr>
      </w:pPr>
    </w:p>
    <w:p w:rsidR="007639F5" w:rsidRDefault="007639F5">
      <w:pPr>
        <w:rPr>
          <w:ins w:id="977" w:author="Chokka,Deepthi Tejaswani" w:date="2020-06-30T20:26:00Z"/>
          <w:rFonts w:ascii="Times New Roman" w:hAnsi="Times New Roman"/>
          <w:b/>
        </w:rPr>
      </w:pPr>
    </w:p>
    <w:p w:rsidR="007639F5" w:rsidRDefault="007639F5">
      <w:pPr>
        <w:rPr>
          <w:ins w:id="978" w:author="Chokka,Deepthi Tejaswani" w:date="2020-06-30T20:26:00Z"/>
          <w:rFonts w:ascii="Times New Roman" w:hAnsi="Times New Roman"/>
          <w:b/>
        </w:rPr>
      </w:pPr>
    </w:p>
    <w:p w:rsidR="007639F5" w:rsidRDefault="007639F5">
      <w:pPr>
        <w:rPr>
          <w:ins w:id="979" w:author="Chokka,Deepthi Tejaswani" w:date="2020-06-30T20:26:00Z"/>
          <w:rFonts w:ascii="Times New Roman" w:hAnsi="Times New Roman"/>
          <w:b/>
        </w:rPr>
      </w:pPr>
    </w:p>
    <w:p w:rsidR="007639F5" w:rsidRDefault="007639F5">
      <w:pPr>
        <w:rPr>
          <w:ins w:id="980" w:author="Chokka,Deepthi Tejaswani" w:date="2020-06-30T20:26:00Z"/>
          <w:rFonts w:ascii="Times New Roman" w:hAnsi="Times New Roman"/>
          <w:b/>
        </w:rPr>
      </w:pPr>
    </w:p>
    <w:p w:rsidR="007639F5" w:rsidRDefault="007639F5">
      <w:pPr>
        <w:rPr>
          <w:ins w:id="981" w:author="Chokka,Deepthi Tejaswani" w:date="2020-06-30T20:26:00Z"/>
          <w:rFonts w:ascii="Times New Roman" w:hAnsi="Times New Roman"/>
          <w:b/>
        </w:rPr>
      </w:pPr>
    </w:p>
    <w:p w:rsidR="007639F5" w:rsidRDefault="007639F5">
      <w:pPr>
        <w:rPr>
          <w:ins w:id="982" w:author="Chokka,Deepthi Tejaswani" w:date="2020-06-30T20:26:00Z"/>
          <w:rFonts w:ascii="Times New Roman" w:hAnsi="Times New Roman"/>
          <w:b/>
        </w:rPr>
      </w:pPr>
    </w:p>
    <w:p w:rsidR="007639F5" w:rsidRDefault="007639F5">
      <w:pPr>
        <w:rPr>
          <w:ins w:id="983" w:author="Chokka,Deepthi Tejaswani" w:date="2020-06-30T20:26:00Z"/>
          <w:rFonts w:ascii="Times New Roman" w:hAnsi="Times New Roman"/>
          <w:b/>
        </w:rPr>
      </w:pPr>
    </w:p>
    <w:p w:rsidR="007639F5" w:rsidRDefault="007639F5">
      <w:pPr>
        <w:rPr>
          <w:ins w:id="984" w:author="Chokka,Deepthi Tejaswani" w:date="2020-06-30T20:26:00Z"/>
          <w:rFonts w:ascii="Times New Roman" w:hAnsi="Times New Roman"/>
          <w:b/>
        </w:rPr>
      </w:pPr>
    </w:p>
    <w:p w:rsidR="007639F5" w:rsidRDefault="007639F5">
      <w:pPr>
        <w:rPr>
          <w:ins w:id="985" w:author="Chokka,Deepthi Tejaswani" w:date="2020-06-30T20:26:00Z"/>
          <w:rFonts w:ascii="Times New Roman" w:hAnsi="Times New Roman"/>
          <w:b/>
        </w:rPr>
      </w:pPr>
    </w:p>
    <w:p w:rsidR="007639F5" w:rsidRDefault="00CC5D28">
      <w:pPr>
        <w:rPr>
          <w:ins w:id="986" w:author="Chokka,Deepthi Tejaswani" w:date="2020-06-30T20:26:00Z"/>
          <w:rFonts w:ascii="Times New Roman" w:hAnsi="Times New Roman"/>
          <w:b/>
        </w:rPr>
      </w:pPr>
      <w:ins w:id="987" w:author="Chokka,Deepthi Tejaswani" w:date="2020-06-30T20:45:00Z">
        <w:r>
          <w:rPr>
            <w:rFonts w:ascii="Times New Roman" w:hAnsi="Times New Roman"/>
            <w:b/>
            <w:noProof/>
          </w:rPr>
          <w:lastRenderedPageBreak/>
          <mc:AlternateContent>
            <mc:Choice Requires="wps">
              <w:drawing>
                <wp:anchor distT="0" distB="0" distL="114300" distR="114300" simplePos="0" relativeHeight="251664384" behindDoc="0" locked="0" layoutInCell="1" allowOverlap="1" wp14:anchorId="34BCA11F" wp14:editId="437DECBE">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rsidR="0020625E" w:rsidRPr="00CC5D28" w:rsidRDefault="0020625E">
                              <w:pPr>
                                <w:rPr>
                                  <w:ins w:id="988" w:author="Chokka,Deepthi Tejaswani" w:date="2020-06-30T20:26:00Z"/>
                                  <w:rFonts w:ascii="Times New Roman" w:hAnsi="Times New Roman"/>
                                  <w:rPrChange w:id="989" w:author="Chokka,Deepthi Tejaswani" w:date="2020-06-30T20:53:00Z">
                                    <w:rPr>
                                      <w:ins w:id="990" w:author="Chokka,Deepthi Tejaswani" w:date="2020-06-30T20:26:00Z"/>
                                    </w:rPr>
                                  </w:rPrChange>
                                </w:rPr>
                                <w:pPrChange w:id="991" w:author="Chokka,Deepthi Tejaswani" w:date="2020-06-30T20:27:00Z">
                                  <w:pPr>
                                    <w:jc w:val="center"/>
                                  </w:pPr>
                                </w:pPrChange>
                              </w:pPr>
                              <w:ins w:id="992" w:author="Chokka,Deepthi Tejaswani" w:date="2020-06-30T20:26:00Z">
                                <w:r w:rsidRPr="00CC5D28">
                                  <w:rPr>
                                    <w:rFonts w:ascii="Times New Roman" w:hAnsi="Times New Roman"/>
                                    <w:rPrChange w:id="993" w:author="Chokka,Deepthi Tejaswani" w:date="2020-06-30T20:53:00Z">
                                      <w:rPr/>
                                    </w:rPrChange>
                                  </w:rPr>
                                  <w:t xml:space="preserve">                            else {</w:t>
                                </w:r>
                              </w:ins>
                            </w:p>
                            <w:p w:rsidR="0020625E" w:rsidRPr="00CC5D28" w:rsidRDefault="0020625E">
                              <w:pPr>
                                <w:rPr>
                                  <w:ins w:id="994" w:author="Chokka,Deepthi Tejaswani" w:date="2020-06-30T20:43:00Z"/>
                                  <w:rFonts w:ascii="Times New Roman" w:hAnsi="Times New Roman"/>
                                  <w:rPrChange w:id="995" w:author="Chokka,Deepthi Tejaswani" w:date="2020-06-30T20:53:00Z">
                                    <w:rPr>
                                      <w:ins w:id="996" w:author="Chokka,Deepthi Tejaswani" w:date="2020-06-30T20:43:00Z"/>
                                    </w:rPr>
                                  </w:rPrChange>
                                </w:rPr>
                                <w:pPrChange w:id="997" w:author="Chokka,Deepthi Tejaswani" w:date="2020-06-30T20:27:00Z">
                                  <w:pPr>
                                    <w:jc w:val="center"/>
                                  </w:pPr>
                                </w:pPrChange>
                              </w:pPr>
                              <w:ins w:id="998" w:author="Chokka,Deepthi Tejaswani" w:date="2020-06-30T20:26:00Z">
                                <w:r w:rsidRPr="00CC5D28">
                                  <w:rPr>
                                    <w:rFonts w:ascii="Times New Roman" w:hAnsi="Times New Roman"/>
                                    <w:rPrChange w:id="999" w:author="Chokka,Deepthi Tejaswani" w:date="2020-06-30T20:53:00Z">
                                      <w:rPr/>
                                    </w:rPrChange>
                                  </w:rPr>
                                  <w:t xml:space="preserve">                                startActivity(new Intent(RegisterActivity.this,HomeActivity.class));</w:t>
                                </w:r>
                              </w:ins>
                            </w:p>
                            <w:p w:rsidR="0020625E" w:rsidRPr="00CC5D28" w:rsidRDefault="0020625E">
                              <w:pPr>
                                <w:rPr>
                                  <w:ins w:id="1000" w:author="Chokka,Deepthi Tejaswani" w:date="2020-06-30T20:26:00Z"/>
                                  <w:rFonts w:ascii="Times New Roman" w:hAnsi="Times New Roman"/>
                                  <w:rPrChange w:id="1001" w:author="Chokka,Deepthi Tejaswani" w:date="2020-06-30T20:53:00Z">
                                    <w:rPr>
                                      <w:ins w:id="1002" w:author="Chokka,Deepthi Tejaswani" w:date="2020-06-30T20:26:00Z"/>
                                    </w:rPr>
                                  </w:rPrChange>
                                </w:rPr>
                                <w:pPrChange w:id="1003" w:author="Chokka,Deepthi Tejaswani" w:date="2020-06-30T20:27:00Z">
                                  <w:pPr>
                                    <w:jc w:val="center"/>
                                  </w:pPr>
                                </w:pPrChange>
                              </w:pPr>
                            </w:p>
                            <w:p w:rsidR="0020625E" w:rsidRPr="00CC5D28" w:rsidRDefault="0020625E">
                              <w:pPr>
                                <w:rPr>
                                  <w:ins w:id="1004" w:author="Chokka,Deepthi Tejaswani" w:date="2020-06-30T20:26:00Z"/>
                                  <w:rFonts w:ascii="Times New Roman" w:hAnsi="Times New Roman"/>
                                  <w:rPrChange w:id="1005" w:author="Chokka,Deepthi Tejaswani" w:date="2020-06-30T20:53:00Z">
                                    <w:rPr>
                                      <w:ins w:id="1006" w:author="Chokka,Deepthi Tejaswani" w:date="2020-06-30T20:26:00Z"/>
                                    </w:rPr>
                                  </w:rPrChange>
                                </w:rPr>
                                <w:pPrChange w:id="1007" w:author="Chokka,Deepthi Tejaswani" w:date="2020-06-30T20:27:00Z">
                                  <w:pPr>
                                    <w:jc w:val="center"/>
                                  </w:pPr>
                                </w:pPrChange>
                              </w:pPr>
                              <w:ins w:id="1008" w:author="Chokka,Deepthi Tejaswani" w:date="2020-06-30T20:26:00Z">
                                <w:r w:rsidRPr="00CC5D28">
                                  <w:rPr>
                                    <w:rFonts w:ascii="Times New Roman" w:hAnsi="Times New Roman"/>
                                    <w:rPrChange w:id="1009" w:author="Chokka,Deepthi Tejaswani" w:date="2020-06-30T20:53:00Z">
                                      <w:rPr/>
                                    </w:rPrChange>
                                  </w:rPr>
                                  <w:t xml:space="preserve">                            }</w:t>
                                </w:r>
                              </w:ins>
                            </w:p>
                            <w:p w:rsidR="0020625E" w:rsidRPr="00CC5D28" w:rsidRDefault="0020625E">
                              <w:pPr>
                                <w:rPr>
                                  <w:ins w:id="1010" w:author="Chokka,Deepthi Tejaswani" w:date="2020-06-30T20:26:00Z"/>
                                  <w:rFonts w:ascii="Times New Roman" w:hAnsi="Times New Roman"/>
                                  <w:rPrChange w:id="1011" w:author="Chokka,Deepthi Tejaswani" w:date="2020-06-30T20:53:00Z">
                                    <w:rPr>
                                      <w:ins w:id="1012" w:author="Chokka,Deepthi Tejaswani" w:date="2020-06-30T20:26:00Z"/>
                                    </w:rPr>
                                  </w:rPrChange>
                                </w:rPr>
                                <w:pPrChange w:id="1013" w:author="Chokka,Deepthi Tejaswani" w:date="2020-06-30T20:27:00Z">
                                  <w:pPr>
                                    <w:jc w:val="center"/>
                                  </w:pPr>
                                </w:pPrChange>
                              </w:pPr>
                              <w:ins w:id="1014" w:author="Chokka,Deepthi Tejaswani" w:date="2020-06-30T20:26:00Z">
                                <w:r w:rsidRPr="00CC5D28">
                                  <w:rPr>
                                    <w:rFonts w:ascii="Times New Roman" w:hAnsi="Times New Roman"/>
                                    <w:rPrChange w:id="1015" w:author="Chokka,Deepthi Tejaswani" w:date="2020-06-30T20:53:00Z">
                                      <w:rPr/>
                                    </w:rPrChange>
                                  </w:rPr>
                                  <w:t xml:space="preserve">                        }</w:t>
                                </w:r>
                              </w:ins>
                            </w:p>
                            <w:p w:rsidR="0020625E" w:rsidRPr="00CC5D28" w:rsidRDefault="0020625E">
                              <w:pPr>
                                <w:rPr>
                                  <w:ins w:id="1016" w:author="Chokka,Deepthi Tejaswani" w:date="2020-06-30T20:31:00Z"/>
                                  <w:rFonts w:ascii="Times New Roman" w:hAnsi="Times New Roman"/>
                                  <w:rPrChange w:id="1017" w:author="Chokka,Deepthi Tejaswani" w:date="2020-06-30T20:53:00Z">
                                    <w:rPr>
                                      <w:ins w:id="1018" w:author="Chokka,Deepthi Tejaswani" w:date="2020-06-30T20:31:00Z"/>
                                    </w:rPr>
                                  </w:rPrChange>
                                </w:rPr>
                                <w:pPrChange w:id="1019" w:author="Chokka,Deepthi Tejaswani" w:date="2020-06-30T20:27:00Z">
                                  <w:pPr>
                                    <w:jc w:val="center"/>
                                  </w:pPr>
                                </w:pPrChange>
                              </w:pPr>
                              <w:ins w:id="1020" w:author="Chokka,Deepthi Tejaswani" w:date="2020-06-30T20:26:00Z">
                                <w:r w:rsidRPr="00CC5D28">
                                  <w:rPr>
                                    <w:rFonts w:ascii="Times New Roman" w:hAnsi="Times New Roman"/>
                                    <w:rPrChange w:id="1021" w:author="Chokka,Deepthi Tejaswani" w:date="2020-06-30T20:53:00Z">
                                      <w:rPr/>
                                    </w:rPrChange>
                                  </w:rPr>
                                  <w:t xml:space="preserve">                    });</w:t>
                                </w:r>
                              </w:ins>
                            </w:p>
                            <w:p w:rsidR="0020625E" w:rsidRPr="00CC5D28" w:rsidRDefault="0020625E">
                              <w:pPr>
                                <w:rPr>
                                  <w:ins w:id="1022" w:author="Chokka,Deepthi Tejaswani" w:date="2020-06-30T20:26:00Z"/>
                                  <w:rFonts w:ascii="Times New Roman" w:hAnsi="Times New Roman"/>
                                  <w:rPrChange w:id="1023" w:author="Chokka,Deepthi Tejaswani" w:date="2020-06-30T20:53:00Z">
                                    <w:rPr>
                                      <w:ins w:id="1024" w:author="Chokka,Deepthi Tejaswani" w:date="2020-06-30T20:26:00Z"/>
                                    </w:rPr>
                                  </w:rPrChange>
                                </w:rPr>
                                <w:pPrChange w:id="1025" w:author="Chokka,Deepthi Tejaswani" w:date="2020-06-30T20:27:00Z">
                                  <w:pPr>
                                    <w:jc w:val="center"/>
                                  </w:pPr>
                                </w:pPrChange>
                              </w:pPr>
                            </w:p>
                            <w:p w:rsidR="0020625E" w:rsidRPr="00CC5D28" w:rsidRDefault="0020625E">
                              <w:pPr>
                                <w:rPr>
                                  <w:ins w:id="1026" w:author="Chokka,Deepthi Tejaswani" w:date="2020-06-30T20:32:00Z"/>
                                  <w:rFonts w:ascii="Times New Roman" w:hAnsi="Times New Roman"/>
                                  <w:rPrChange w:id="1027" w:author="Chokka,Deepthi Tejaswani" w:date="2020-06-30T20:53:00Z">
                                    <w:rPr>
                                      <w:ins w:id="1028" w:author="Chokka,Deepthi Tejaswani" w:date="2020-06-30T20:32:00Z"/>
                                    </w:rPr>
                                  </w:rPrChange>
                                </w:rPr>
                              </w:pPr>
                              <w:ins w:id="1029" w:author="Chokka,Deepthi Tejaswani" w:date="2020-06-30T20:26:00Z">
                                <w:r w:rsidRPr="00CC5D28">
                                  <w:rPr>
                                    <w:rFonts w:ascii="Times New Roman" w:hAnsi="Times New Roman"/>
                                    <w:rPrChange w:id="1030" w:author="Chokka,Deepthi Tejaswani" w:date="2020-06-30T20:53:00Z">
                                      <w:rPr/>
                                    </w:rPrChange>
                                  </w:rPr>
                                  <w:t xml:space="preserve">                }</w:t>
                                </w:r>
                              </w:ins>
                            </w:p>
                            <w:p w:rsidR="0020625E" w:rsidRPr="00CC5D28" w:rsidRDefault="0020625E">
                              <w:pPr>
                                <w:rPr>
                                  <w:ins w:id="1031" w:author="Chokka,Deepthi Tejaswani" w:date="2020-06-30T20:32:00Z"/>
                                  <w:rFonts w:ascii="Times New Roman" w:hAnsi="Times New Roman"/>
                                  <w:rPrChange w:id="1032" w:author="Chokka,Deepthi Tejaswani" w:date="2020-06-30T20:53:00Z">
                                    <w:rPr>
                                      <w:ins w:id="1033" w:author="Chokka,Deepthi Tejaswani" w:date="2020-06-30T20:32:00Z"/>
                                    </w:rPr>
                                  </w:rPrChange>
                                </w:rPr>
                              </w:pPr>
                              <w:ins w:id="1034" w:author="Chokka,Deepthi Tejaswani" w:date="2020-06-30T20:32:00Z">
                                <w:r w:rsidRPr="00CC5D28">
                                  <w:rPr>
                                    <w:rFonts w:ascii="Times New Roman" w:hAnsi="Times New Roman"/>
                                    <w:rPrChange w:id="1035" w:author="Chokka,Deepthi Tejaswani" w:date="2020-06-30T20:53:00Z">
                                      <w:rPr/>
                                    </w:rPrChange>
                                  </w:rPr>
                                  <w:t>…………………………………………….</w:t>
                                </w:r>
                              </w:ins>
                            </w:p>
                            <w:p w:rsidR="0020625E" w:rsidRPr="00CC5D28" w:rsidRDefault="0020625E">
                              <w:pPr>
                                <w:rPr>
                                  <w:ins w:id="1036" w:author="Chokka,Deepthi Tejaswani" w:date="2020-06-30T20:32:00Z"/>
                                  <w:rFonts w:ascii="Times New Roman" w:hAnsi="Times New Roman"/>
                                  <w:rPrChange w:id="1037" w:author="Chokka,Deepthi Tejaswani" w:date="2020-06-30T20:53:00Z">
                                    <w:rPr>
                                      <w:ins w:id="1038" w:author="Chokka,Deepthi Tejaswani" w:date="2020-06-30T20:32:00Z"/>
                                    </w:rPr>
                                  </w:rPrChange>
                                </w:rPr>
                              </w:pPr>
                              <w:ins w:id="1039" w:author="Chokka,Deepthi Tejaswani" w:date="2020-06-30T20:32:00Z">
                                <w:r w:rsidRPr="00CC5D28">
                                  <w:rPr>
                                    <w:rFonts w:ascii="Times New Roman" w:hAnsi="Times New Roman"/>
                                    <w:rPrChange w:id="1040" w:author="Chokka,Deepthi Tejaswani" w:date="2020-06-30T20:53:00Z">
                                      <w:rPr/>
                                    </w:rPrChange>
                                  </w:rPr>
                                  <w:t>…………………………………………….</w:t>
                                </w:r>
                              </w:ins>
                            </w:p>
                            <w:p w:rsidR="0020625E" w:rsidRPr="00CC5D28" w:rsidRDefault="0020625E">
                              <w:pPr>
                                <w:rPr>
                                  <w:rFonts w:ascii="Times New Roman" w:hAnsi="Times New Roman"/>
                                  <w:rPrChange w:id="1041" w:author="Chokka,Deepthi Tejaswani" w:date="2020-06-30T20:53:00Z">
                                    <w:rPr/>
                                  </w:rPrChange>
                                </w:rPr>
                              </w:pPr>
                              <w:ins w:id="1042" w:author="Chokka,Deepthi Tejaswani" w:date="2020-06-30T20:32:00Z">
                                <w:r w:rsidRPr="00CC5D28">
                                  <w:rPr>
                                    <w:rFonts w:ascii="Times New Roman" w:hAnsi="Times New Roman"/>
                                    <w:rPrChange w:id="1043" w:author="Chokka,Deepthi Tejaswani" w:date="2020-06-30T20:53:00Z">
                                      <w:rPr/>
                                    </w:rPrChange>
                                  </w:rPr>
                                  <w: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CA11F" id="Rectangle 20" o:spid="_x0000_s1029" style="position:absolute;margin-left:0;margin-top:-.05pt;width:477.8pt;height:163.6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rsidR="0020625E" w:rsidRPr="00CC5D28" w:rsidRDefault="0020625E">
                        <w:pPr>
                          <w:rPr>
                            <w:ins w:id="1044" w:author="Chokka,Deepthi Tejaswani" w:date="2020-06-30T20:26:00Z"/>
                            <w:rFonts w:ascii="Times New Roman" w:hAnsi="Times New Roman"/>
                            <w:rPrChange w:id="1045" w:author="Chokka,Deepthi Tejaswani" w:date="2020-06-30T20:53:00Z">
                              <w:rPr>
                                <w:ins w:id="1046" w:author="Chokka,Deepthi Tejaswani" w:date="2020-06-30T20:26:00Z"/>
                              </w:rPr>
                            </w:rPrChange>
                          </w:rPr>
                          <w:pPrChange w:id="1047" w:author="Chokka,Deepthi Tejaswani" w:date="2020-06-30T20:27:00Z">
                            <w:pPr>
                              <w:jc w:val="center"/>
                            </w:pPr>
                          </w:pPrChange>
                        </w:pPr>
                        <w:ins w:id="1048" w:author="Chokka,Deepthi Tejaswani" w:date="2020-06-30T20:26:00Z">
                          <w:r w:rsidRPr="00CC5D28">
                            <w:rPr>
                              <w:rFonts w:ascii="Times New Roman" w:hAnsi="Times New Roman"/>
                              <w:rPrChange w:id="1049" w:author="Chokka,Deepthi Tejaswani" w:date="2020-06-30T20:53:00Z">
                                <w:rPr/>
                              </w:rPrChange>
                            </w:rPr>
                            <w:t xml:space="preserve">                            else {</w:t>
                          </w:r>
                        </w:ins>
                      </w:p>
                      <w:p w:rsidR="0020625E" w:rsidRPr="00CC5D28" w:rsidRDefault="0020625E">
                        <w:pPr>
                          <w:rPr>
                            <w:ins w:id="1050" w:author="Chokka,Deepthi Tejaswani" w:date="2020-06-30T20:43:00Z"/>
                            <w:rFonts w:ascii="Times New Roman" w:hAnsi="Times New Roman"/>
                            <w:rPrChange w:id="1051" w:author="Chokka,Deepthi Tejaswani" w:date="2020-06-30T20:53:00Z">
                              <w:rPr>
                                <w:ins w:id="1052" w:author="Chokka,Deepthi Tejaswani" w:date="2020-06-30T20:43:00Z"/>
                              </w:rPr>
                            </w:rPrChange>
                          </w:rPr>
                          <w:pPrChange w:id="1053" w:author="Chokka,Deepthi Tejaswani" w:date="2020-06-30T20:27:00Z">
                            <w:pPr>
                              <w:jc w:val="center"/>
                            </w:pPr>
                          </w:pPrChange>
                        </w:pPr>
                        <w:ins w:id="1054" w:author="Chokka,Deepthi Tejaswani" w:date="2020-06-30T20:26:00Z">
                          <w:r w:rsidRPr="00CC5D28">
                            <w:rPr>
                              <w:rFonts w:ascii="Times New Roman" w:hAnsi="Times New Roman"/>
                              <w:rPrChange w:id="1055" w:author="Chokka,Deepthi Tejaswani" w:date="2020-06-30T20:53:00Z">
                                <w:rPr/>
                              </w:rPrChange>
                            </w:rPr>
                            <w:t xml:space="preserve">                                startActivity(new Intent(RegisterActivity.this,HomeActivity.class));</w:t>
                          </w:r>
                        </w:ins>
                      </w:p>
                      <w:p w:rsidR="0020625E" w:rsidRPr="00CC5D28" w:rsidRDefault="0020625E">
                        <w:pPr>
                          <w:rPr>
                            <w:ins w:id="1056" w:author="Chokka,Deepthi Tejaswani" w:date="2020-06-30T20:26:00Z"/>
                            <w:rFonts w:ascii="Times New Roman" w:hAnsi="Times New Roman"/>
                            <w:rPrChange w:id="1057" w:author="Chokka,Deepthi Tejaswani" w:date="2020-06-30T20:53:00Z">
                              <w:rPr>
                                <w:ins w:id="1058" w:author="Chokka,Deepthi Tejaswani" w:date="2020-06-30T20:26:00Z"/>
                              </w:rPr>
                            </w:rPrChange>
                          </w:rPr>
                          <w:pPrChange w:id="1059" w:author="Chokka,Deepthi Tejaswani" w:date="2020-06-30T20:27:00Z">
                            <w:pPr>
                              <w:jc w:val="center"/>
                            </w:pPr>
                          </w:pPrChange>
                        </w:pPr>
                      </w:p>
                      <w:p w:rsidR="0020625E" w:rsidRPr="00CC5D28" w:rsidRDefault="0020625E">
                        <w:pPr>
                          <w:rPr>
                            <w:ins w:id="1060" w:author="Chokka,Deepthi Tejaswani" w:date="2020-06-30T20:26:00Z"/>
                            <w:rFonts w:ascii="Times New Roman" w:hAnsi="Times New Roman"/>
                            <w:rPrChange w:id="1061" w:author="Chokka,Deepthi Tejaswani" w:date="2020-06-30T20:53:00Z">
                              <w:rPr>
                                <w:ins w:id="1062" w:author="Chokka,Deepthi Tejaswani" w:date="2020-06-30T20:26:00Z"/>
                              </w:rPr>
                            </w:rPrChange>
                          </w:rPr>
                          <w:pPrChange w:id="1063" w:author="Chokka,Deepthi Tejaswani" w:date="2020-06-30T20:27:00Z">
                            <w:pPr>
                              <w:jc w:val="center"/>
                            </w:pPr>
                          </w:pPrChange>
                        </w:pPr>
                        <w:ins w:id="1064" w:author="Chokka,Deepthi Tejaswani" w:date="2020-06-30T20:26:00Z">
                          <w:r w:rsidRPr="00CC5D28">
                            <w:rPr>
                              <w:rFonts w:ascii="Times New Roman" w:hAnsi="Times New Roman"/>
                              <w:rPrChange w:id="1065" w:author="Chokka,Deepthi Tejaswani" w:date="2020-06-30T20:53:00Z">
                                <w:rPr/>
                              </w:rPrChange>
                            </w:rPr>
                            <w:t xml:space="preserve">                            }</w:t>
                          </w:r>
                        </w:ins>
                      </w:p>
                      <w:p w:rsidR="0020625E" w:rsidRPr="00CC5D28" w:rsidRDefault="0020625E">
                        <w:pPr>
                          <w:rPr>
                            <w:ins w:id="1066" w:author="Chokka,Deepthi Tejaswani" w:date="2020-06-30T20:26:00Z"/>
                            <w:rFonts w:ascii="Times New Roman" w:hAnsi="Times New Roman"/>
                            <w:rPrChange w:id="1067" w:author="Chokka,Deepthi Tejaswani" w:date="2020-06-30T20:53:00Z">
                              <w:rPr>
                                <w:ins w:id="1068" w:author="Chokka,Deepthi Tejaswani" w:date="2020-06-30T20:26:00Z"/>
                              </w:rPr>
                            </w:rPrChange>
                          </w:rPr>
                          <w:pPrChange w:id="1069" w:author="Chokka,Deepthi Tejaswani" w:date="2020-06-30T20:27:00Z">
                            <w:pPr>
                              <w:jc w:val="center"/>
                            </w:pPr>
                          </w:pPrChange>
                        </w:pPr>
                        <w:ins w:id="1070" w:author="Chokka,Deepthi Tejaswani" w:date="2020-06-30T20:26:00Z">
                          <w:r w:rsidRPr="00CC5D28">
                            <w:rPr>
                              <w:rFonts w:ascii="Times New Roman" w:hAnsi="Times New Roman"/>
                              <w:rPrChange w:id="1071" w:author="Chokka,Deepthi Tejaswani" w:date="2020-06-30T20:53:00Z">
                                <w:rPr/>
                              </w:rPrChange>
                            </w:rPr>
                            <w:t xml:space="preserve">                        }</w:t>
                          </w:r>
                        </w:ins>
                      </w:p>
                      <w:p w:rsidR="0020625E" w:rsidRPr="00CC5D28" w:rsidRDefault="0020625E">
                        <w:pPr>
                          <w:rPr>
                            <w:ins w:id="1072" w:author="Chokka,Deepthi Tejaswani" w:date="2020-06-30T20:31:00Z"/>
                            <w:rFonts w:ascii="Times New Roman" w:hAnsi="Times New Roman"/>
                            <w:rPrChange w:id="1073" w:author="Chokka,Deepthi Tejaswani" w:date="2020-06-30T20:53:00Z">
                              <w:rPr>
                                <w:ins w:id="1074" w:author="Chokka,Deepthi Tejaswani" w:date="2020-06-30T20:31:00Z"/>
                              </w:rPr>
                            </w:rPrChange>
                          </w:rPr>
                          <w:pPrChange w:id="1075" w:author="Chokka,Deepthi Tejaswani" w:date="2020-06-30T20:27:00Z">
                            <w:pPr>
                              <w:jc w:val="center"/>
                            </w:pPr>
                          </w:pPrChange>
                        </w:pPr>
                        <w:ins w:id="1076" w:author="Chokka,Deepthi Tejaswani" w:date="2020-06-30T20:26:00Z">
                          <w:r w:rsidRPr="00CC5D28">
                            <w:rPr>
                              <w:rFonts w:ascii="Times New Roman" w:hAnsi="Times New Roman"/>
                              <w:rPrChange w:id="1077" w:author="Chokka,Deepthi Tejaswani" w:date="2020-06-30T20:53:00Z">
                                <w:rPr/>
                              </w:rPrChange>
                            </w:rPr>
                            <w:t xml:space="preserve">                    });</w:t>
                          </w:r>
                        </w:ins>
                      </w:p>
                      <w:p w:rsidR="0020625E" w:rsidRPr="00CC5D28" w:rsidRDefault="0020625E">
                        <w:pPr>
                          <w:rPr>
                            <w:ins w:id="1078" w:author="Chokka,Deepthi Tejaswani" w:date="2020-06-30T20:26:00Z"/>
                            <w:rFonts w:ascii="Times New Roman" w:hAnsi="Times New Roman"/>
                            <w:rPrChange w:id="1079" w:author="Chokka,Deepthi Tejaswani" w:date="2020-06-30T20:53:00Z">
                              <w:rPr>
                                <w:ins w:id="1080" w:author="Chokka,Deepthi Tejaswani" w:date="2020-06-30T20:26:00Z"/>
                              </w:rPr>
                            </w:rPrChange>
                          </w:rPr>
                          <w:pPrChange w:id="1081" w:author="Chokka,Deepthi Tejaswani" w:date="2020-06-30T20:27:00Z">
                            <w:pPr>
                              <w:jc w:val="center"/>
                            </w:pPr>
                          </w:pPrChange>
                        </w:pPr>
                      </w:p>
                      <w:p w:rsidR="0020625E" w:rsidRPr="00CC5D28" w:rsidRDefault="0020625E">
                        <w:pPr>
                          <w:rPr>
                            <w:ins w:id="1082" w:author="Chokka,Deepthi Tejaswani" w:date="2020-06-30T20:32:00Z"/>
                            <w:rFonts w:ascii="Times New Roman" w:hAnsi="Times New Roman"/>
                            <w:rPrChange w:id="1083" w:author="Chokka,Deepthi Tejaswani" w:date="2020-06-30T20:53:00Z">
                              <w:rPr>
                                <w:ins w:id="1084" w:author="Chokka,Deepthi Tejaswani" w:date="2020-06-30T20:32:00Z"/>
                              </w:rPr>
                            </w:rPrChange>
                          </w:rPr>
                        </w:pPr>
                        <w:ins w:id="1085" w:author="Chokka,Deepthi Tejaswani" w:date="2020-06-30T20:26:00Z">
                          <w:r w:rsidRPr="00CC5D28">
                            <w:rPr>
                              <w:rFonts w:ascii="Times New Roman" w:hAnsi="Times New Roman"/>
                              <w:rPrChange w:id="1086" w:author="Chokka,Deepthi Tejaswani" w:date="2020-06-30T20:53:00Z">
                                <w:rPr/>
                              </w:rPrChange>
                            </w:rPr>
                            <w:t xml:space="preserve">                }</w:t>
                          </w:r>
                        </w:ins>
                      </w:p>
                      <w:p w:rsidR="0020625E" w:rsidRPr="00CC5D28" w:rsidRDefault="0020625E">
                        <w:pPr>
                          <w:rPr>
                            <w:ins w:id="1087" w:author="Chokka,Deepthi Tejaswani" w:date="2020-06-30T20:32:00Z"/>
                            <w:rFonts w:ascii="Times New Roman" w:hAnsi="Times New Roman"/>
                            <w:rPrChange w:id="1088" w:author="Chokka,Deepthi Tejaswani" w:date="2020-06-30T20:53:00Z">
                              <w:rPr>
                                <w:ins w:id="1089" w:author="Chokka,Deepthi Tejaswani" w:date="2020-06-30T20:32:00Z"/>
                              </w:rPr>
                            </w:rPrChange>
                          </w:rPr>
                        </w:pPr>
                        <w:ins w:id="1090" w:author="Chokka,Deepthi Tejaswani" w:date="2020-06-30T20:32:00Z">
                          <w:r w:rsidRPr="00CC5D28">
                            <w:rPr>
                              <w:rFonts w:ascii="Times New Roman" w:hAnsi="Times New Roman"/>
                              <w:rPrChange w:id="1091" w:author="Chokka,Deepthi Tejaswani" w:date="2020-06-30T20:53:00Z">
                                <w:rPr/>
                              </w:rPrChange>
                            </w:rPr>
                            <w:t>…………………………………………….</w:t>
                          </w:r>
                        </w:ins>
                      </w:p>
                      <w:p w:rsidR="0020625E" w:rsidRPr="00CC5D28" w:rsidRDefault="0020625E">
                        <w:pPr>
                          <w:rPr>
                            <w:ins w:id="1092" w:author="Chokka,Deepthi Tejaswani" w:date="2020-06-30T20:32:00Z"/>
                            <w:rFonts w:ascii="Times New Roman" w:hAnsi="Times New Roman"/>
                            <w:rPrChange w:id="1093" w:author="Chokka,Deepthi Tejaswani" w:date="2020-06-30T20:53:00Z">
                              <w:rPr>
                                <w:ins w:id="1094" w:author="Chokka,Deepthi Tejaswani" w:date="2020-06-30T20:32:00Z"/>
                              </w:rPr>
                            </w:rPrChange>
                          </w:rPr>
                        </w:pPr>
                        <w:ins w:id="1095" w:author="Chokka,Deepthi Tejaswani" w:date="2020-06-30T20:32:00Z">
                          <w:r w:rsidRPr="00CC5D28">
                            <w:rPr>
                              <w:rFonts w:ascii="Times New Roman" w:hAnsi="Times New Roman"/>
                              <w:rPrChange w:id="1096" w:author="Chokka,Deepthi Tejaswani" w:date="2020-06-30T20:53:00Z">
                                <w:rPr/>
                              </w:rPrChange>
                            </w:rPr>
                            <w:t>…………………………………………….</w:t>
                          </w:r>
                        </w:ins>
                      </w:p>
                      <w:p w:rsidR="0020625E" w:rsidRPr="00CC5D28" w:rsidRDefault="0020625E">
                        <w:pPr>
                          <w:rPr>
                            <w:rFonts w:ascii="Times New Roman" w:hAnsi="Times New Roman"/>
                            <w:rPrChange w:id="1097" w:author="Chokka,Deepthi Tejaswani" w:date="2020-06-30T20:53:00Z">
                              <w:rPr/>
                            </w:rPrChange>
                          </w:rPr>
                        </w:pPr>
                        <w:ins w:id="1098" w:author="Chokka,Deepthi Tejaswani" w:date="2020-06-30T20:32:00Z">
                          <w:r w:rsidRPr="00CC5D28">
                            <w:rPr>
                              <w:rFonts w:ascii="Times New Roman" w:hAnsi="Times New Roman"/>
                              <w:rPrChange w:id="1099" w:author="Chokka,Deepthi Tejaswani" w:date="2020-06-30T20:53:00Z">
                                <w:rPr/>
                              </w:rPrChange>
                            </w:rPr>
                            <w:t>…………………………………………….</w:t>
                          </w:r>
                        </w:ins>
                      </w:p>
                    </w:txbxContent>
                  </v:textbox>
                  <w10:wrap anchorx="margin"/>
                </v:rect>
              </w:pict>
            </mc:Fallback>
          </mc:AlternateContent>
        </w:r>
      </w:ins>
    </w:p>
    <w:p w:rsidR="007639F5" w:rsidRDefault="007639F5">
      <w:pPr>
        <w:rPr>
          <w:ins w:id="1100" w:author="Chokka,Deepthi Tejaswani" w:date="2020-06-30T20:26:00Z"/>
          <w:rFonts w:ascii="Times New Roman" w:hAnsi="Times New Roman"/>
          <w:b/>
        </w:rPr>
      </w:pPr>
    </w:p>
    <w:p w:rsidR="007639F5" w:rsidRDefault="007639F5">
      <w:pPr>
        <w:rPr>
          <w:ins w:id="1101" w:author="Chokka,Deepthi Tejaswani" w:date="2020-06-30T20:26:00Z"/>
          <w:rFonts w:ascii="Times New Roman" w:hAnsi="Times New Roman"/>
          <w:b/>
        </w:rPr>
      </w:pPr>
    </w:p>
    <w:p w:rsidR="007639F5" w:rsidRDefault="007639F5">
      <w:pPr>
        <w:rPr>
          <w:ins w:id="1102" w:author="Chokka,Deepthi Tejaswani" w:date="2020-06-30T20:26:00Z"/>
          <w:rFonts w:ascii="Times New Roman" w:hAnsi="Times New Roman"/>
          <w:b/>
        </w:rPr>
      </w:pPr>
    </w:p>
    <w:p w:rsidR="007639F5" w:rsidRDefault="007639F5">
      <w:pPr>
        <w:rPr>
          <w:ins w:id="1103" w:author="Chokka,Deepthi Tejaswani" w:date="2020-06-30T20:26:00Z"/>
          <w:rFonts w:ascii="Times New Roman" w:hAnsi="Times New Roman"/>
          <w:b/>
        </w:rPr>
      </w:pPr>
    </w:p>
    <w:p w:rsidR="007639F5" w:rsidRDefault="007639F5">
      <w:pPr>
        <w:rPr>
          <w:ins w:id="1104" w:author="Chokka,Deepthi Tejaswani" w:date="2020-06-30T20:26:00Z"/>
          <w:rFonts w:ascii="Times New Roman" w:hAnsi="Times New Roman"/>
          <w:b/>
        </w:rPr>
      </w:pPr>
    </w:p>
    <w:p w:rsidR="007639F5" w:rsidRDefault="007639F5">
      <w:pPr>
        <w:rPr>
          <w:ins w:id="1105" w:author="Chokka,Deepthi Tejaswani" w:date="2020-06-30T20:26:00Z"/>
          <w:rFonts w:ascii="Times New Roman" w:hAnsi="Times New Roman"/>
          <w:b/>
        </w:rPr>
      </w:pPr>
    </w:p>
    <w:p w:rsidR="007639F5" w:rsidRDefault="007639F5">
      <w:pPr>
        <w:rPr>
          <w:ins w:id="1106" w:author="Chokka,Deepthi Tejaswani" w:date="2020-06-30T20:26:00Z"/>
          <w:rFonts w:ascii="Times New Roman" w:hAnsi="Times New Roman"/>
          <w:b/>
        </w:rPr>
      </w:pPr>
    </w:p>
    <w:p w:rsidR="007639F5" w:rsidRDefault="007639F5">
      <w:pPr>
        <w:rPr>
          <w:ins w:id="1107" w:author="Chokka,Deepthi Tejaswani" w:date="2020-06-30T20:26:00Z"/>
          <w:rFonts w:ascii="Times New Roman" w:hAnsi="Times New Roman"/>
          <w:b/>
        </w:rPr>
      </w:pPr>
    </w:p>
    <w:p w:rsidR="007639F5" w:rsidRDefault="007639F5">
      <w:pPr>
        <w:rPr>
          <w:ins w:id="1108" w:author="Chokka,Deepthi Tejaswani" w:date="2020-06-30T20:26:00Z"/>
          <w:rFonts w:ascii="Times New Roman" w:hAnsi="Times New Roman"/>
          <w:b/>
        </w:rPr>
      </w:pPr>
    </w:p>
    <w:p w:rsidR="007639F5" w:rsidRDefault="007639F5">
      <w:pPr>
        <w:rPr>
          <w:ins w:id="1109" w:author="Chokka,Deepthi Tejaswani" w:date="2020-06-30T20:26:00Z"/>
          <w:rFonts w:ascii="Times New Roman" w:hAnsi="Times New Roman"/>
          <w:b/>
        </w:rPr>
      </w:pPr>
    </w:p>
    <w:p w:rsidR="007639F5" w:rsidRDefault="007639F5">
      <w:pPr>
        <w:rPr>
          <w:ins w:id="1110" w:author="Chokka,Deepthi Tejaswani" w:date="2020-06-30T20:26:00Z"/>
          <w:rFonts w:ascii="Times New Roman" w:hAnsi="Times New Roman"/>
          <w:b/>
        </w:rPr>
      </w:pPr>
    </w:p>
    <w:p w:rsidR="007639F5" w:rsidRDefault="007639F5">
      <w:pPr>
        <w:rPr>
          <w:ins w:id="1111" w:author="Chokka,Deepthi Tejaswani" w:date="2020-06-30T20:48:00Z"/>
          <w:rFonts w:ascii="Times New Roman" w:hAnsi="Times New Roman"/>
          <w:b/>
        </w:rPr>
      </w:pPr>
    </w:p>
    <w:p w:rsidR="00CC5D28" w:rsidRDefault="00CC5D28">
      <w:pPr>
        <w:rPr>
          <w:ins w:id="1112" w:author="Chokka,Deepthi Tejaswani" w:date="2020-06-30T20:52:00Z"/>
          <w:rFonts w:ascii="Times New Roman" w:hAnsi="Times New Roman"/>
        </w:rPr>
      </w:pPr>
      <w:ins w:id="1113" w:author="Chokka,Deepthi Tejaswani" w:date="2020-06-30T20:48:00Z">
        <w:r w:rsidRPr="00CC5D28">
          <w:rPr>
            <w:rFonts w:ascii="Times New Roman" w:hAnsi="Times New Roman"/>
            <w:rPrChange w:id="1114" w:author="Chokka,Deepthi Tejaswani" w:date="2020-06-30T20:51:00Z">
              <w:rPr>
                <w:rFonts w:ascii="Times New Roman" w:hAnsi="Times New Roman"/>
                <w:b/>
              </w:rPr>
            </w:rPrChange>
          </w:rPr>
          <w:t xml:space="preserve">The code stated </w:t>
        </w:r>
      </w:ins>
      <w:ins w:id="1115" w:author="Chokka,Deepthi Tejaswani" w:date="2020-06-30T20:49:00Z">
        <w:r w:rsidRPr="00CC5D28">
          <w:rPr>
            <w:rFonts w:ascii="Times New Roman" w:hAnsi="Times New Roman"/>
            <w:rPrChange w:id="1116" w:author="Chokka,Deepthi Tejaswani" w:date="2020-06-30T20:51:00Z">
              <w:rPr>
                <w:rFonts w:ascii="Times New Roman" w:hAnsi="Times New Roman"/>
                <w:b/>
              </w:rPr>
            </w:rPrChange>
          </w:rPr>
          <w:t xml:space="preserve">below is the code which is used for login of a user </w:t>
        </w:r>
      </w:ins>
      <w:ins w:id="1117" w:author="Chokka,Deepthi Tejaswani" w:date="2020-06-30T20:50:00Z">
        <w:r w:rsidRPr="00CC5D28">
          <w:rPr>
            <w:rFonts w:ascii="Times New Roman" w:hAnsi="Times New Roman"/>
            <w:rPrChange w:id="1118" w:author="Chokka,Deepthi Tejaswani" w:date="2020-06-30T20:51:00Z">
              <w:rPr>
                <w:rFonts w:ascii="Times New Roman" w:hAnsi="Times New Roman"/>
                <w:b/>
              </w:rPr>
            </w:rPrChange>
          </w:rPr>
          <w:t>i.e.</w:t>
        </w:r>
      </w:ins>
      <w:ins w:id="1119" w:author="Chokka,Deepthi Tejaswani" w:date="2020-06-30T20:49:00Z">
        <w:r w:rsidRPr="00CC5D28">
          <w:rPr>
            <w:rFonts w:ascii="Times New Roman" w:hAnsi="Times New Roman"/>
            <w:rPrChange w:id="1120" w:author="Chokka,Deepthi Tejaswani" w:date="2020-06-30T20:51:00Z">
              <w:rPr>
                <w:rFonts w:ascii="Times New Roman" w:hAnsi="Times New Roman"/>
                <w:b/>
              </w:rPr>
            </w:rPrChange>
          </w:rPr>
          <w:t xml:space="preserve"> for data </w:t>
        </w:r>
      </w:ins>
      <w:ins w:id="1121" w:author="Chokka,Deepthi Tejaswani" w:date="2020-06-30T20:50:00Z">
        <w:r w:rsidRPr="00CC5D28">
          <w:rPr>
            <w:rFonts w:ascii="Times New Roman" w:hAnsi="Times New Roman"/>
            <w:rPrChange w:id="1122" w:author="Chokka,Deepthi Tejaswani" w:date="2020-06-30T20:51:00Z">
              <w:rPr>
                <w:rFonts w:ascii="Times New Roman" w:hAnsi="Times New Roman"/>
                <w:b/>
              </w:rPr>
            </w:rPrChange>
          </w:rPr>
          <w:t>retrieval</w:t>
        </w:r>
      </w:ins>
      <w:ins w:id="1123" w:author="Chokka,Deepthi Tejaswani" w:date="2020-06-30T20:49:00Z">
        <w:r w:rsidRPr="00CC5D28">
          <w:rPr>
            <w:rFonts w:ascii="Times New Roman" w:hAnsi="Times New Roman"/>
            <w:rPrChange w:id="1124" w:author="Chokka,Deepthi Tejaswani" w:date="2020-06-30T20:51:00Z">
              <w:rPr>
                <w:rFonts w:ascii="Times New Roman" w:hAnsi="Times New Roman"/>
                <w:b/>
              </w:rPr>
            </w:rPrChange>
          </w:rPr>
          <w:t xml:space="preserve"> and </w:t>
        </w:r>
      </w:ins>
      <w:ins w:id="1125" w:author="Chokka,Deepthi Tejaswani" w:date="2020-06-30T20:50:00Z">
        <w:r w:rsidRPr="00CC5D28">
          <w:rPr>
            <w:rFonts w:ascii="Times New Roman" w:hAnsi="Times New Roman"/>
            <w:rPrChange w:id="1126" w:author="Chokka,Deepthi Tejaswani" w:date="2020-06-30T20:51:00Z">
              <w:rPr>
                <w:rFonts w:ascii="Times New Roman" w:hAnsi="Times New Roman"/>
                <w:b/>
              </w:rPr>
            </w:rPrChange>
          </w:rPr>
          <w:t>comparing it with the data typed in the text fields.</w:t>
        </w:r>
      </w:ins>
    </w:p>
    <w:p w:rsidR="00CC5D28" w:rsidRDefault="00CC5D28">
      <w:pPr>
        <w:rPr>
          <w:ins w:id="1127" w:author="Chokka,Deepthi Tejaswani" w:date="2020-06-30T20:52:00Z"/>
          <w:rFonts w:ascii="Times New Roman" w:hAnsi="Times New Roman"/>
        </w:rPr>
      </w:pPr>
      <w:ins w:id="1128" w:author="Chokka,Deepthi Tejaswani" w:date="2020-06-30T20:52:00Z">
        <w:r>
          <w:rPr>
            <w:rFonts w:ascii="Times New Roman" w:hAnsi="Times New Roman"/>
            <w:b/>
            <w:noProof/>
          </w:rPr>
          <mc:AlternateContent>
            <mc:Choice Requires="wps">
              <w:drawing>
                <wp:anchor distT="0" distB="0" distL="114300" distR="114300" simplePos="0" relativeHeight="251666432" behindDoc="0" locked="0" layoutInCell="1" allowOverlap="1" wp14:anchorId="786AFCB2" wp14:editId="3B6D3246">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rsidR="0020625E" w:rsidRPr="0070647F" w:rsidRDefault="0020625E">
                              <w:pPr>
                                <w:rPr>
                                  <w:ins w:id="1129" w:author="Chokka,Deepthi Tejaswani" w:date="2020-06-30T20:31:00Z"/>
                                  <w:rFonts w:ascii="Times New Roman" w:hAnsi="Times New Roman"/>
                                  <w:szCs w:val="24"/>
                                  <w:rPrChange w:id="1130" w:author="Chokka,Deepthi Tejaswani" w:date="2020-06-30T20:54:00Z">
                                    <w:rPr>
                                      <w:ins w:id="1131" w:author="Chokka,Deepthi Tejaswani" w:date="2020-06-30T20:31:00Z"/>
                                    </w:rPr>
                                  </w:rPrChange>
                                </w:rPr>
                                <w:pPrChange w:id="1132" w:author="Chokka,Deepthi Tejaswani" w:date="2020-06-30T20:27:00Z">
                                  <w:pPr>
                                    <w:jc w:val="center"/>
                                  </w:pPr>
                                </w:pPrChange>
                              </w:pPr>
                              <w:ins w:id="1133" w:author="Chokka,Deepthi Tejaswani" w:date="2020-06-30T20:29:00Z">
                                <w:r w:rsidRPr="0070647F">
                                  <w:rPr>
                                    <w:rFonts w:ascii="Times New Roman" w:hAnsi="Times New Roman"/>
                                    <w:szCs w:val="24"/>
                                    <w:rPrChange w:id="1134" w:author="Chokka,Deepthi Tejaswani" w:date="2020-06-30T20:54:00Z">
                                      <w:rPr/>
                                    </w:rPrChange>
                                  </w:rPr>
                                  <w:t>…………………………………………….</w:t>
                                </w:r>
                              </w:ins>
                            </w:p>
                            <w:p w:rsidR="0020625E" w:rsidRPr="0070647F" w:rsidRDefault="0020625E">
                              <w:pPr>
                                <w:rPr>
                                  <w:ins w:id="1135" w:author="Chokka,Deepthi Tejaswani" w:date="2020-06-30T20:31:00Z"/>
                                  <w:rFonts w:ascii="Times New Roman" w:hAnsi="Times New Roman"/>
                                  <w:szCs w:val="24"/>
                                  <w:rPrChange w:id="1136" w:author="Chokka,Deepthi Tejaswani" w:date="2020-06-30T20:54:00Z">
                                    <w:rPr>
                                      <w:ins w:id="1137" w:author="Chokka,Deepthi Tejaswani" w:date="2020-06-30T20:31:00Z"/>
                                    </w:rPr>
                                  </w:rPrChange>
                                </w:rPr>
                                <w:pPrChange w:id="1138" w:author="Chokka,Deepthi Tejaswani" w:date="2020-06-30T20:27:00Z">
                                  <w:pPr>
                                    <w:jc w:val="center"/>
                                  </w:pPr>
                                </w:pPrChange>
                              </w:pPr>
                              <w:ins w:id="1139" w:author="Chokka,Deepthi Tejaswani" w:date="2020-06-30T20:31:00Z">
                                <w:r w:rsidRPr="0070647F">
                                  <w:rPr>
                                    <w:rFonts w:ascii="Times New Roman" w:hAnsi="Times New Roman"/>
                                    <w:szCs w:val="24"/>
                                    <w:rPrChange w:id="1140" w:author="Chokka,Deepthi Tejaswani" w:date="2020-06-30T20:54:00Z">
                                      <w:rPr/>
                                    </w:rPrChange>
                                  </w:rPr>
                                  <w:t>…………………………………………….</w:t>
                                </w:r>
                              </w:ins>
                            </w:p>
                            <w:p w:rsidR="0020625E" w:rsidRPr="0070647F" w:rsidRDefault="0020625E">
                              <w:pPr>
                                <w:rPr>
                                  <w:ins w:id="1141" w:author="Chokka,Deepthi Tejaswani" w:date="2020-06-30T20:37:00Z"/>
                                  <w:rFonts w:ascii="Times New Roman" w:hAnsi="Times New Roman"/>
                                  <w:szCs w:val="24"/>
                                  <w:rPrChange w:id="1142" w:author="Chokka,Deepthi Tejaswani" w:date="2020-06-30T20:54:00Z">
                                    <w:rPr>
                                      <w:ins w:id="1143" w:author="Chokka,Deepthi Tejaswani" w:date="2020-06-30T20:37:00Z"/>
                                    </w:rPr>
                                  </w:rPrChange>
                                </w:rPr>
                                <w:pPrChange w:id="1144" w:author="Chokka,Deepthi Tejaswani" w:date="2020-06-30T20:27:00Z">
                                  <w:pPr>
                                    <w:jc w:val="center"/>
                                  </w:pPr>
                                </w:pPrChange>
                              </w:pPr>
                              <w:ins w:id="1145" w:author="Chokka,Deepthi Tejaswani" w:date="2020-06-30T20:31:00Z">
                                <w:r w:rsidRPr="0070647F">
                                  <w:rPr>
                                    <w:rFonts w:ascii="Times New Roman" w:hAnsi="Times New Roman"/>
                                    <w:szCs w:val="24"/>
                                    <w:rPrChange w:id="1146" w:author="Chokka,Deepthi Tejaswani" w:date="2020-06-30T20:54:00Z">
                                      <w:rPr/>
                                    </w:rPrChange>
                                  </w:rPr>
                                  <w:t>…………………………………………….</w:t>
                                </w:r>
                              </w:ins>
                            </w:p>
                            <w:p w:rsidR="0020625E" w:rsidRDefault="0020625E" w:rsidP="00CC5D28">
                              <w:pPr>
                                <w:pStyle w:val="HTMLPreformatted"/>
                                <w:shd w:val="clear" w:color="auto" w:fill="FFFFFF"/>
                                <w:rPr>
                                  <w:ins w:id="1147" w:author="Chokka,Deepthi Tejaswani" w:date="2020-06-30T20:56:00Z"/>
                                  <w:rFonts w:ascii="Times New Roman" w:hAnsi="Times New Roman" w:cs="Times New Roman"/>
                                  <w:i/>
                                  <w:iCs/>
                                  <w:color w:val="808080"/>
                                  <w:sz w:val="24"/>
                                  <w:szCs w:val="24"/>
                                </w:rPr>
                              </w:pPr>
                              <w:ins w:id="1148" w:author="Chokka,Deepthi Tejaswani" w:date="2020-06-30T20:38:00Z">
                                <w:r w:rsidRPr="0070647F">
                                  <w:rPr>
                                    <w:rFonts w:ascii="Times New Roman" w:hAnsi="Times New Roman" w:cs="Times New Roman"/>
                                    <w:i/>
                                    <w:iCs/>
                                    <w:color w:val="808080"/>
                                    <w:sz w:val="24"/>
                                    <w:szCs w:val="24"/>
                                    <w:rPrChange w:id="1149" w:author="Chokka,Deepthi Tejaswani" w:date="2020-06-30T20:54:00Z">
                                      <w:rPr>
                                        <w:rFonts w:ascii="Consolas" w:hAnsi="Consolas"/>
                                        <w:i/>
                                        <w:iCs/>
                                        <w:color w:val="808080"/>
                                      </w:rPr>
                                    </w:rPrChange>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70647F">
                                  <w:rPr>
                                    <w:rFonts w:ascii="Times New Roman" w:hAnsi="Times New Roman" w:cs="Times New Roman"/>
                                    <w:i/>
                                    <w:iCs/>
                                    <w:color w:val="808080"/>
                                    <w:sz w:val="24"/>
                                    <w:szCs w:val="24"/>
                                    <w:rPrChange w:id="1150" w:author="Chokka,Deepthi Tejaswani" w:date="2020-06-30T20:54:00Z">
                                      <w:rPr>
                                        <w:rFonts w:ascii="Consolas" w:hAnsi="Consolas"/>
                                        <w:i/>
                                        <w:iCs/>
                                        <w:color w:val="808080"/>
                                      </w:rPr>
                                    </w:rPrChange>
                                  </w:rPr>
                                  <w:t xml:space="preserve"> again--&gt;</w:t>
                                </w:r>
                                <w:r w:rsidRPr="0070647F">
                                  <w:rPr>
                                    <w:rFonts w:ascii="Times New Roman" w:hAnsi="Times New Roman" w:cs="Times New Roman"/>
                                    <w:i/>
                                    <w:iCs/>
                                    <w:color w:val="808080"/>
                                    <w:sz w:val="24"/>
                                    <w:szCs w:val="24"/>
                                    <w:rPrChange w:id="1151" w:author="Chokka,Deepthi Tejaswani" w:date="2020-06-30T20:54:00Z">
                                      <w:rPr>
                                        <w:rFonts w:ascii="Consolas" w:hAnsi="Consolas"/>
                                        <w:i/>
                                        <w:iCs/>
                                        <w:color w:val="808080"/>
                                      </w:rPr>
                                    </w:rPrChange>
                                  </w:rPr>
                                  <w:br/>
                                  <w:t>&lt;!</w:t>
                                </w:r>
                              </w:ins>
                              <w:ins w:id="1152" w:author="Chokka,Deepthi Tejaswani" w:date="2020-06-30T20:41:00Z">
                                <w:r w:rsidRPr="0070647F">
                                  <w:rPr>
                                    <w:rFonts w:ascii="Times New Roman" w:hAnsi="Times New Roman" w:cs="Times New Roman"/>
                                    <w:i/>
                                    <w:iCs/>
                                    <w:color w:val="808080"/>
                                    <w:sz w:val="24"/>
                                    <w:szCs w:val="24"/>
                                    <w:rPrChange w:id="1153" w:author="Chokka,Deepthi Tejaswani" w:date="2020-06-30T20:54:00Z">
                                      <w:rPr>
                                        <w:rFonts w:ascii="Consolas" w:hAnsi="Consolas"/>
                                        <w:i/>
                                        <w:iCs/>
                                        <w:color w:val="808080"/>
                                      </w:rPr>
                                    </w:rPrChange>
                                  </w:rPr>
                                  <w:t>—</w:t>
                                </w:r>
                              </w:ins>
                              <w:ins w:id="1154" w:author="Chokka,Deepthi Tejaswani" w:date="2020-06-30T20:38:00Z">
                                <w:r w:rsidRPr="0070647F">
                                  <w:rPr>
                                    <w:rFonts w:ascii="Times New Roman" w:hAnsi="Times New Roman" w:cs="Times New Roman"/>
                                    <w:i/>
                                    <w:iCs/>
                                    <w:color w:val="808080"/>
                                    <w:sz w:val="24"/>
                                    <w:szCs w:val="24"/>
                                    <w:rPrChange w:id="1155" w:author="Chokka,Deepthi Tejaswani" w:date="2020-06-30T20:54:00Z">
                                      <w:rPr>
                                        <w:rFonts w:ascii="Consolas" w:hAnsi="Consolas"/>
                                        <w:i/>
                                        <w:iCs/>
                                        <w:color w:val="808080"/>
                                      </w:rPr>
                                    </w:rPrChange>
                                  </w:rPr>
                                  <w:t xml:space="preserve">otherwise </w:t>
                                </w:r>
                              </w:ins>
                              <w:ins w:id="1156" w:author="Chokka,Deepthi Tejaswani" w:date="2020-06-30T20:41:00Z">
                                <w:r w:rsidRPr="0070647F">
                                  <w:rPr>
                                    <w:rFonts w:ascii="Times New Roman" w:hAnsi="Times New Roman" w:cs="Times New Roman"/>
                                    <w:i/>
                                    <w:iCs/>
                                    <w:color w:val="808080"/>
                                    <w:sz w:val="24"/>
                                    <w:szCs w:val="24"/>
                                    <w:rPrChange w:id="1157" w:author="Chokka,Deepthi Tejaswani" w:date="2020-06-30T20:54:00Z">
                                      <w:rPr>
                                        <w:rFonts w:ascii="Consolas" w:hAnsi="Consolas"/>
                                        <w:i/>
                                        <w:iCs/>
                                        <w:color w:val="808080"/>
                                      </w:rPr>
                                    </w:rPrChange>
                                  </w:rPr>
                                  <w:t>it will start another activity and we will be redirected to the welcome page</w:t>
                                </w:r>
                              </w:ins>
                              <w:ins w:id="1158" w:author="Chokka,Deepthi Tejaswani" w:date="2020-06-30T20:38:00Z">
                                <w:r w:rsidRPr="0070647F">
                                  <w:rPr>
                                    <w:rFonts w:ascii="Times New Roman" w:hAnsi="Times New Roman" w:cs="Times New Roman"/>
                                    <w:i/>
                                    <w:iCs/>
                                    <w:color w:val="808080"/>
                                    <w:sz w:val="24"/>
                                    <w:szCs w:val="24"/>
                                    <w:rPrChange w:id="1159" w:author="Chokka,Deepthi Tejaswani" w:date="2020-06-30T20:54:00Z">
                                      <w:rPr>
                                        <w:rFonts w:ascii="Consolas" w:hAnsi="Consolas"/>
                                        <w:i/>
                                        <w:iCs/>
                                        <w:color w:val="808080"/>
                                      </w:rPr>
                                    </w:rPrChange>
                                  </w:rPr>
                                  <w:t xml:space="preserve"> --&gt;</w:t>
                                </w:r>
                              </w:ins>
                            </w:p>
                            <w:p w:rsidR="0020625E" w:rsidRPr="0070647F" w:rsidRDefault="0020625E" w:rsidP="00CC5D28">
                              <w:pPr>
                                <w:pStyle w:val="HTMLPreformatted"/>
                                <w:shd w:val="clear" w:color="auto" w:fill="FFFFFF"/>
                                <w:rPr>
                                  <w:ins w:id="1160" w:author="Chokka,Deepthi Tejaswani" w:date="2020-06-30T20:52:00Z"/>
                                  <w:rFonts w:ascii="Times New Roman" w:hAnsi="Times New Roman" w:cs="Times New Roman"/>
                                  <w:i/>
                                  <w:iCs/>
                                  <w:color w:val="808080"/>
                                  <w:sz w:val="24"/>
                                  <w:szCs w:val="24"/>
                                  <w:rPrChange w:id="1161" w:author="Chokka,Deepthi Tejaswani" w:date="2020-06-30T20:54:00Z">
                                    <w:rPr>
                                      <w:ins w:id="1162" w:author="Chokka,Deepthi Tejaswani" w:date="2020-06-30T20:52:00Z"/>
                                      <w:rFonts w:ascii="Consolas" w:hAnsi="Consolas"/>
                                      <w:i/>
                                      <w:iCs/>
                                      <w:color w:val="808080"/>
                                    </w:rPr>
                                  </w:rPrChange>
                                </w:rPr>
                              </w:pPr>
                            </w:p>
                            <w:p w:rsidR="0020625E" w:rsidRPr="0070647F" w:rsidRDefault="0020625E" w:rsidP="00CC5D28">
                              <w:pPr>
                                <w:pStyle w:val="HTMLPreformatted"/>
                                <w:shd w:val="clear" w:color="auto" w:fill="FFFFFF"/>
                                <w:rPr>
                                  <w:ins w:id="1163" w:author="Chokka,Deepthi Tejaswani" w:date="2020-06-30T20:52:00Z"/>
                                  <w:rFonts w:ascii="Times New Roman" w:hAnsi="Times New Roman" w:cs="Times New Roman"/>
                                  <w:color w:val="000000"/>
                                  <w:sz w:val="24"/>
                                  <w:szCs w:val="24"/>
                                  <w:rPrChange w:id="1164" w:author="Chokka,Deepthi Tejaswani" w:date="2020-06-30T20:54:00Z">
                                    <w:rPr>
                                      <w:ins w:id="1165" w:author="Chokka,Deepthi Tejaswani" w:date="2020-06-30T20:52:00Z"/>
                                      <w:rFonts w:ascii="Consolas" w:hAnsi="Consolas"/>
                                      <w:color w:val="000000"/>
                                    </w:rPr>
                                  </w:rPrChange>
                                </w:rPr>
                              </w:pPr>
                              <w:ins w:id="1166" w:author="Chokka,Deepthi Tejaswani" w:date="2020-06-30T20:52:00Z">
                                <w:r w:rsidRPr="0070647F">
                                  <w:rPr>
                                    <w:rFonts w:ascii="Times New Roman" w:hAnsi="Times New Roman" w:cs="Times New Roman"/>
                                    <w:color w:val="000000"/>
                                    <w:sz w:val="24"/>
                                    <w:szCs w:val="24"/>
                                    <w:rPrChange w:id="1167" w:author="Chokka,Deepthi Tejaswani" w:date="2020-06-30T20:54:00Z">
                                      <w:rPr>
                                        <w:rFonts w:ascii="Consolas" w:hAnsi="Consolas"/>
                                        <w:color w:val="000000"/>
                                      </w:rPr>
                                    </w:rPrChange>
                                  </w:rPr>
                                  <w:t>if(!(email.isEmpty() &amp;&amp; pwd.isEmpty())){</w:t>
                                </w:r>
                              </w:ins>
                            </w:p>
                            <w:p w:rsidR="0020625E" w:rsidRPr="0070647F" w:rsidRDefault="0020625E" w:rsidP="00CC5D28">
                              <w:pPr>
                                <w:pStyle w:val="HTMLPreformatted"/>
                                <w:shd w:val="clear" w:color="auto" w:fill="FFFFFF"/>
                                <w:rPr>
                                  <w:ins w:id="1168" w:author="Chokka,Deepthi Tejaswani" w:date="2020-06-30T20:52:00Z"/>
                                  <w:rFonts w:ascii="Times New Roman" w:hAnsi="Times New Roman" w:cs="Times New Roman"/>
                                  <w:color w:val="000000"/>
                                  <w:sz w:val="24"/>
                                  <w:szCs w:val="24"/>
                                  <w:rPrChange w:id="1169" w:author="Chokka,Deepthi Tejaswani" w:date="2020-06-30T20:54:00Z">
                                    <w:rPr>
                                      <w:ins w:id="1170" w:author="Chokka,Deepthi Tejaswani" w:date="2020-06-30T20:52:00Z"/>
                                      <w:rFonts w:ascii="Consolas" w:hAnsi="Consolas"/>
                                      <w:color w:val="000000"/>
                                    </w:rPr>
                                  </w:rPrChange>
                                </w:rPr>
                              </w:pPr>
                              <w:ins w:id="1171" w:author="Chokka,Deepthi Tejaswani" w:date="2020-06-30T20:52:00Z">
                                <w:r w:rsidRPr="0070647F">
                                  <w:rPr>
                                    <w:rFonts w:ascii="Times New Roman" w:hAnsi="Times New Roman" w:cs="Times New Roman"/>
                                    <w:color w:val="000000"/>
                                    <w:sz w:val="24"/>
                                    <w:szCs w:val="24"/>
                                    <w:rPrChange w:id="1172" w:author="Chokka,Deepthi Tejaswani" w:date="2020-06-30T20:54:00Z">
                                      <w:rPr>
                                        <w:rFonts w:ascii="Consolas" w:hAnsi="Consolas"/>
                                        <w:color w:val="000000"/>
                                      </w:rPr>
                                    </w:rPrChange>
                                  </w:rPr>
                                  <w:t xml:space="preserve">                    mFirebaseAuth.signInWithEmailAndPassword(email, pwd).addOnCompleteListener(LoginActivity.this, new OnCompleteListener&lt;AuthResult&gt;() {</w:t>
                                </w:r>
                              </w:ins>
                            </w:p>
                            <w:p w:rsidR="0020625E" w:rsidRPr="0070647F" w:rsidRDefault="0020625E" w:rsidP="00CC5D28">
                              <w:pPr>
                                <w:pStyle w:val="HTMLPreformatted"/>
                                <w:shd w:val="clear" w:color="auto" w:fill="FFFFFF"/>
                                <w:rPr>
                                  <w:ins w:id="1173" w:author="Chokka,Deepthi Tejaswani" w:date="2020-06-30T20:52:00Z"/>
                                  <w:rFonts w:ascii="Times New Roman" w:hAnsi="Times New Roman" w:cs="Times New Roman"/>
                                  <w:color w:val="000000"/>
                                  <w:sz w:val="24"/>
                                  <w:szCs w:val="24"/>
                                  <w:rPrChange w:id="1174" w:author="Chokka,Deepthi Tejaswani" w:date="2020-06-30T20:54:00Z">
                                    <w:rPr>
                                      <w:ins w:id="1175" w:author="Chokka,Deepthi Tejaswani" w:date="2020-06-30T20:52:00Z"/>
                                      <w:rFonts w:ascii="Consolas" w:hAnsi="Consolas"/>
                                      <w:color w:val="000000"/>
                                    </w:rPr>
                                  </w:rPrChange>
                                </w:rPr>
                              </w:pPr>
                              <w:ins w:id="1176" w:author="Chokka,Deepthi Tejaswani" w:date="2020-06-30T20:52:00Z">
                                <w:r w:rsidRPr="0070647F">
                                  <w:rPr>
                                    <w:rFonts w:ascii="Times New Roman" w:hAnsi="Times New Roman" w:cs="Times New Roman"/>
                                    <w:color w:val="000000"/>
                                    <w:sz w:val="24"/>
                                    <w:szCs w:val="24"/>
                                    <w:rPrChange w:id="1177" w:author="Chokka,Deepthi Tejaswani" w:date="2020-06-30T20:54:00Z">
                                      <w:rPr>
                                        <w:rFonts w:ascii="Consolas" w:hAnsi="Consolas"/>
                                        <w:color w:val="000000"/>
                                      </w:rPr>
                                    </w:rPrChange>
                                  </w:rPr>
                                  <w:t xml:space="preserve">                        @Override</w:t>
                                </w:r>
                              </w:ins>
                            </w:p>
                            <w:p w:rsidR="0020625E" w:rsidRPr="0070647F" w:rsidRDefault="0020625E" w:rsidP="00CC5D28">
                              <w:pPr>
                                <w:pStyle w:val="HTMLPreformatted"/>
                                <w:shd w:val="clear" w:color="auto" w:fill="FFFFFF"/>
                                <w:rPr>
                                  <w:ins w:id="1178" w:author="Chokka,Deepthi Tejaswani" w:date="2020-06-30T20:52:00Z"/>
                                  <w:rFonts w:ascii="Times New Roman" w:hAnsi="Times New Roman" w:cs="Times New Roman"/>
                                  <w:color w:val="000000"/>
                                  <w:sz w:val="24"/>
                                  <w:szCs w:val="24"/>
                                  <w:rPrChange w:id="1179" w:author="Chokka,Deepthi Tejaswani" w:date="2020-06-30T20:54:00Z">
                                    <w:rPr>
                                      <w:ins w:id="1180" w:author="Chokka,Deepthi Tejaswani" w:date="2020-06-30T20:52:00Z"/>
                                      <w:rFonts w:ascii="Consolas" w:hAnsi="Consolas"/>
                                      <w:color w:val="000000"/>
                                    </w:rPr>
                                  </w:rPrChange>
                                </w:rPr>
                              </w:pPr>
                              <w:ins w:id="1181" w:author="Chokka,Deepthi Tejaswani" w:date="2020-06-30T20:52:00Z">
                                <w:r w:rsidRPr="0070647F">
                                  <w:rPr>
                                    <w:rFonts w:ascii="Times New Roman" w:hAnsi="Times New Roman" w:cs="Times New Roman"/>
                                    <w:color w:val="000000"/>
                                    <w:sz w:val="24"/>
                                    <w:szCs w:val="24"/>
                                    <w:rPrChange w:id="1182" w:author="Chokka,Deepthi Tejaswani" w:date="2020-06-30T20:54:00Z">
                                      <w:rPr>
                                        <w:rFonts w:ascii="Consolas" w:hAnsi="Consolas"/>
                                        <w:color w:val="000000"/>
                                      </w:rPr>
                                    </w:rPrChange>
                                  </w:rPr>
                                  <w:t xml:space="preserve">                        public void onComplete(@NonNull Task&lt;AuthResult&gt; task) {</w:t>
                                </w:r>
                              </w:ins>
                            </w:p>
                            <w:p w:rsidR="0020625E" w:rsidRPr="0070647F" w:rsidRDefault="0020625E" w:rsidP="00CC5D28">
                              <w:pPr>
                                <w:pStyle w:val="HTMLPreformatted"/>
                                <w:shd w:val="clear" w:color="auto" w:fill="FFFFFF"/>
                                <w:rPr>
                                  <w:ins w:id="1183" w:author="Chokka,Deepthi Tejaswani" w:date="2020-06-30T20:52:00Z"/>
                                  <w:rFonts w:ascii="Times New Roman" w:hAnsi="Times New Roman" w:cs="Times New Roman"/>
                                  <w:color w:val="000000"/>
                                  <w:sz w:val="24"/>
                                  <w:szCs w:val="24"/>
                                  <w:rPrChange w:id="1184" w:author="Chokka,Deepthi Tejaswani" w:date="2020-06-30T20:54:00Z">
                                    <w:rPr>
                                      <w:ins w:id="1185" w:author="Chokka,Deepthi Tejaswani" w:date="2020-06-30T20:52:00Z"/>
                                      <w:rFonts w:ascii="Consolas" w:hAnsi="Consolas"/>
                                      <w:color w:val="000000"/>
                                    </w:rPr>
                                  </w:rPrChange>
                                </w:rPr>
                              </w:pPr>
                              <w:ins w:id="1186" w:author="Chokka,Deepthi Tejaswani" w:date="2020-06-30T20:52:00Z">
                                <w:r w:rsidRPr="0070647F">
                                  <w:rPr>
                                    <w:rFonts w:ascii="Times New Roman" w:hAnsi="Times New Roman" w:cs="Times New Roman"/>
                                    <w:color w:val="000000"/>
                                    <w:sz w:val="24"/>
                                    <w:szCs w:val="24"/>
                                    <w:rPrChange w:id="1187" w:author="Chokka,Deepthi Tejaswani" w:date="2020-06-30T20:54:00Z">
                                      <w:rPr>
                                        <w:rFonts w:ascii="Consolas" w:hAnsi="Consolas"/>
                                        <w:color w:val="000000"/>
                                      </w:rPr>
                                    </w:rPrChange>
                                  </w:rPr>
                                  <w:t xml:space="preserve">                            if(!task.isSuccessful()){</w:t>
                                </w:r>
                              </w:ins>
                            </w:p>
                            <w:p w:rsidR="0020625E" w:rsidRPr="0070647F" w:rsidRDefault="0020625E" w:rsidP="00CC5D28">
                              <w:pPr>
                                <w:pStyle w:val="HTMLPreformatted"/>
                                <w:shd w:val="clear" w:color="auto" w:fill="FFFFFF"/>
                                <w:rPr>
                                  <w:ins w:id="1188" w:author="Chokka,Deepthi Tejaswani" w:date="2020-06-30T20:52:00Z"/>
                                  <w:rFonts w:ascii="Times New Roman" w:hAnsi="Times New Roman" w:cs="Times New Roman"/>
                                  <w:color w:val="000000"/>
                                  <w:sz w:val="24"/>
                                  <w:szCs w:val="24"/>
                                  <w:rPrChange w:id="1189" w:author="Chokka,Deepthi Tejaswani" w:date="2020-06-30T20:54:00Z">
                                    <w:rPr>
                                      <w:ins w:id="1190" w:author="Chokka,Deepthi Tejaswani" w:date="2020-06-30T20:52:00Z"/>
                                      <w:rFonts w:ascii="Consolas" w:hAnsi="Consolas"/>
                                      <w:color w:val="000000"/>
                                    </w:rPr>
                                  </w:rPrChange>
                                </w:rPr>
                              </w:pPr>
                              <w:ins w:id="1191" w:author="Chokka,Deepthi Tejaswani" w:date="2020-06-30T20:52:00Z">
                                <w:r w:rsidRPr="0070647F">
                                  <w:rPr>
                                    <w:rFonts w:ascii="Times New Roman" w:hAnsi="Times New Roman" w:cs="Times New Roman"/>
                                    <w:color w:val="000000"/>
                                    <w:sz w:val="24"/>
                                    <w:szCs w:val="24"/>
                                    <w:rPrChange w:id="1192" w:author="Chokka,Deepthi Tejaswani" w:date="2020-06-30T20:54:00Z">
                                      <w:rPr>
                                        <w:rFonts w:ascii="Consolas" w:hAnsi="Consolas"/>
                                        <w:color w:val="000000"/>
                                      </w:rPr>
                                    </w:rPrChange>
                                  </w:rPr>
                                  <w:t xml:space="preserve">                                Toast.makeText(LoginActivity.this,"Login Error, Please Login Again",Toast.LENGTH_SHORT).show();</w:t>
                                </w:r>
                              </w:ins>
                            </w:p>
                            <w:p w:rsidR="0020625E" w:rsidRPr="0070647F" w:rsidRDefault="0020625E" w:rsidP="00CC5D28">
                              <w:pPr>
                                <w:pStyle w:val="HTMLPreformatted"/>
                                <w:shd w:val="clear" w:color="auto" w:fill="FFFFFF"/>
                                <w:rPr>
                                  <w:ins w:id="1193" w:author="Chokka,Deepthi Tejaswani" w:date="2020-06-30T20:52:00Z"/>
                                  <w:rFonts w:ascii="Times New Roman" w:hAnsi="Times New Roman" w:cs="Times New Roman"/>
                                  <w:color w:val="000000"/>
                                  <w:sz w:val="24"/>
                                  <w:szCs w:val="24"/>
                                  <w:rPrChange w:id="1194" w:author="Chokka,Deepthi Tejaswani" w:date="2020-06-30T20:54:00Z">
                                    <w:rPr>
                                      <w:ins w:id="1195" w:author="Chokka,Deepthi Tejaswani" w:date="2020-06-30T20:52:00Z"/>
                                      <w:rFonts w:ascii="Consolas" w:hAnsi="Consolas"/>
                                      <w:color w:val="000000"/>
                                    </w:rPr>
                                  </w:rPrChange>
                                </w:rPr>
                              </w:pPr>
                              <w:ins w:id="1196" w:author="Chokka,Deepthi Tejaswani" w:date="2020-06-30T20:52:00Z">
                                <w:r w:rsidRPr="0070647F">
                                  <w:rPr>
                                    <w:rFonts w:ascii="Times New Roman" w:hAnsi="Times New Roman" w:cs="Times New Roman"/>
                                    <w:color w:val="000000"/>
                                    <w:sz w:val="24"/>
                                    <w:szCs w:val="24"/>
                                    <w:rPrChange w:id="1197" w:author="Chokka,Deepthi Tejaswani" w:date="2020-06-30T20:54:00Z">
                                      <w:rPr>
                                        <w:rFonts w:ascii="Consolas" w:hAnsi="Consolas"/>
                                        <w:color w:val="000000"/>
                                      </w:rPr>
                                    </w:rPrChange>
                                  </w:rPr>
                                  <w:t xml:space="preserve">                            }</w:t>
                                </w:r>
                              </w:ins>
                            </w:p>
                            <w:p w:rsidR="0020625E" w:rsidRPr="0070647F" w:rsidRDefault="0020625E" w:rsidP="00CC5D28">
                              <w:pPr>
                                <w:pStyle w:val="HTMLPreformatted"/>
                                <w:shd w:val="clear" w:color="auto" w:fill="FFFFFF"/>
                                <w:rPr>
                                  <w:ins w:id="1198" w:author="Chokka,Deepthi Tejaswani" w:date="2020-06-30T20:52:00Z"/>
                                  <w:rFonts w:ascii="Times New Roman" w:hAnsi="Times New Roman" w:cs="Times New Roman"/>
                                  <w:color w:val="000000"/>
                                  <w:sz w:val="24"/>
                                  <w:szCs w:val="24"/>
                                  <w:rPrChange w:id="1199" w:author="Chokka,Deepthi Tejaswani" w:date="2020-06-30T20:54:00Z">
                                    <w:rPr>
                                      <w:ins w:id="1200" w:author="Chokka,Deepthi Tejaswani" w:date="2020-06-30T20:52:00Z"/>
                                      <w:rFonts w:ascii="Consolas" w:hAnsi="Consolas"/>
                                      <w:color w:val="000000"/>
                                    </w:rPr>
                                  </w:rPrChange>
                                </w:rPr>
                              </w:pPr>
                              <w:ins w:id="1201" w:author="Chokka,Deepthi Tejaswani" w:date="2020-06-30T20:52:00Z">
                                <w:r w:rsidRPr="0070647F">
                                  <w:rPr>
                                    <w:rFonts w:ascii="Times New Roman" w:hAnsi="Times New Roman" w:cs="Times New Roman"/>
                                    <w:color w:val="000000"/>
                                    <w:sz w:val="24"/>
                                    <w:szCs w:val="24"/>
                                    <w:rPrChange w:id="1202" w:author="Chokka,Deepthi Tejaswani" w:date="2020-06-30T20:54:00Z">
                                      <w:rPr>
                                        <w:rFonts w:ascii="Consolas" w:hAnsi="Consolas"/>
                                        <w:color w:val="000000"/>
                                      </w:rPr>
                                    </w:rPrChange>
                                  </w:rPr>
                                  <w:t xml:space="preserve">                            else{</w:t>
                                </w:r>
                              </w:ins>
                            </w:p>
                            <w:p w:rsidR="0020625E" w:rsidRPr="0070647F" w:rsidRDefault="0020625E" w:rsidP="00CC5D28">
                              <w:pPr>
                                <w:pStyle w:val="HTMLPreformatted"/>
                                <w:shd w:val="clear" w:color="auto" w:fill="FFFFFF"/>
                                <w:rPr>
                                  <w:ins w:id="1203" w:author="Chokka,Deepthi Tejaswani" w:date="2020-06-30T20:52:00Z"/>
                                  <w:rFonts w:ascii="Times New Roman" w:hAnsi="Times New Roman" w:cs="Times New Roman"/>
                                  <w:color w:val="000000"/>
                                  <w:sz w:val="24"/>
                                  <w:szCs w:val="24"/>
                                  <w:rPrChange w:id="1204" w:author="Chokka,Deepthi Tejaswani" w:date="2020-06-30T20:54:00Z">
                                    <w:rPr>
                                      <w:ins w:id="1205" w:author="Chokka,Deepthi Tejaswani" w:date="2020-06-30T20:52:00Z"/>
                                      <w:rFonts w:ascii="Consolas" w:hAnsi="Consolas"/>
                                      <w:color w:val="000000"/>
                                    </w:rPr>
                                  </w:rPrChange>
                                </w:rPr>
                              </w:pPr>
                              <w:ins w:id="1206" w:author="Chokka,Deepthi Tejaswani" w:date="2020-06-30T20:52:00Z">
                                <w:r w:rsidRPr="0070647F">
                                  <w:rPr>
                                    <w:rFonts w:ascii="Times New Roman" w:hAnsi="Times New Roman" w:cs="Times New Roman"/>
                                    <w:color w:val="000000"/>
                                    <w:sz w:val="24"/>
                                    <w:szCs w:val="24"/>
                                    <w:rPrChange w:id="1207" w:author="Chokka,Deepthi Tejaswani" w:date="2020-06-30T20:54:00Z">
                                      <w:rPr>
                                        <w:rFonts w:ascii="Consolas" w:hAnsi="Consolas"/>
                                        <w:color w:val="000000"/>
                                      </w:rPr>
                                    </w:rPrChange>
                                  </w:rPr>
                                  <w:t xml:space="preserve">                                Intent intToHome = new Intent(LoginActivity.this,HomeActivity.class);</w:t>
                                </w:r>
                              </w:ins>
                            </w:p>
                            <w:p w:rsidR="0020625E" w:rsidRPr="0070647F" w:rsidRDefault="0020625E" w:rsidP="00CC5D28">
                              <w:pPr>
                                <w:pStyle w:val="HTMLPreformatted"/>
                                <w:shd w:val="clear" w:color="auto" w:fill="FFFFFF"/>
                                <w:rPr>
                                  <w:ins w:id="1208" w:author="Chokka,Deepthi Tejaswani" w:date="2020-06-30T20:52:00Z"/>
                                  <w:rFonts w:ascii="Times New Roman" w:hAnsi="Times New Roman" w:cs="Times New Roman"/>
                                  <w:color w:val="000000"/>
                                  <w:sz w:val="24"/>
                                  <w:szCs w:val="24"/>
                                  <w:rPrChange w:id="1209" w:author="Chokka,Deepthi Tejaswani" w:date="2020-06-30T20:54:00Z">
                                    <w:rPr>
                                      <w:ins w:id="1210" w:author="Chokka,Deepthi Tejaswani" w:date="2020-06-30T20:52:00Z"/>
                                      <w:rFonts w:ascii="Consolas" w:hAnsi="Consolas"/>
                                      <w:color w:val="000000"/>
                                    </w:rPr>
                                  </w:rPrChange>
                                </w:rPr>
                              </w:pPr>
                              <w:ins w:id="1211" w:author="Chokka,Deepthi Tejaswani" w:date="2020-06-30T20:52:00Z">
                                <w:r w:rsidRPr="0070647F">
                                  <w:rPr>
                                    <w:rFonts w:ascii="Times New Roman" w:hAnsi="Times New Roman" w:cs="Times New Roman"/>
                                    <w:color w:val="000000"/>
                                    <w:sz w:val="24"/>
                                    <w:szCs w:val="24"/>
                                    <w:rPrChange w:id="1212" w:author="Chokka,Deepthi Tejaswani" w:date="2020-06-30T20:54:00Z">
                                      <w:rPr>
                                        <w:rFonts w:ascii="Consolas" w:hAnsi="Consolas"/>
                                        <w:color w:val="000000"/>
                                      </w:rPr>
                                    </w:rPrChange>
                                  </w:rPr>
                                  <w:t xml:space="preserve">                                startActivity(intToHome);</w:t>
                                </w:r>
                              </w:ins>
                            </w:p>
                            <w:p w:rsidR="0020625E" w:rsidRPr="0070647F" w:rsidRDefault="0020625E" w:rsidP="00CC5D28">
                              <w:pPr>
                                <w:pStyle w:val="HTMLPreformatted"/>
                                <w:shd w:val="clear" w:color="auto" w:fill="FFFFFF"/>
                                <w:rPr>
                                  <w:ins w:id="1213" w:author="Chokka,Deepthi Tejaswani" w:date="2020-06-30T20:52:00Z"/>
                                  <w:rFonts w:ascii="Times New Roman" w:hAnsi="Times New Roman" w:cs="Times New Roman"/>
                                  <w:color w:val="000000"/>
                                  <w:sz w:val="24"/>
                                  <w:szCs w:val="24"/>
                                  <w:rPrChange w:id="1214" w:author="Chokka,Deepthi Tejaswani" w:date="2020-06-30T20:54:00Z">
                                    <w:rPr>
                                      <w:ins w:id="1215" w:author="Chokka,Deepthi Tejaswani" w:date="2020-06-30T20:52:00Z"/>
                                      <w:rFonts w:ascii="Consolas" w:hAnsi="Consolas"/>
                                      <w:color w:val="000000"/>
                                    </w:rPr>
                                  </w:rPrChange>
                                </w:rPr>
                              </w:pPr>
                              <w:ins w:id="1216" w:author="Chokka,Deepthi Tejaswani" w:date="2020-06-30T20:52:00Z">
                                <w:r w:rsidRPr="0070647F">
                                  <w:rPr>
                                    <w:rFonts w:ascii="Times New Roman" w:hAnsi="Times New Roman" w:cs="Times New Roman"/>
                                    <w:color w:val="000000"/>
                                    <w:sz w:val="24"/>
                                    <w:szCs w:val="24"/>
                                    <w:rPrChange w:id="1217" w:author="Chokka,Deepthi Tejaswani" w:date="2020-06-30T20:54:00Z">
                                      <w:rPr>
                                        <w:rFonts w:ascii="Consolas" w:hAnsi="Consolas"/>
                                        <w:color w:val="000000"/>
                                      </w:rPr>
                                    </w:rPrChange>
                                  </w:rPr>
                                  <w:t xml:space="preserve">                            }</w:t>
                                </w:r>
                              </w:ins>
                            </w:p>
                            <w:p w:rsidR="0020625E" w:rsidRPr="0070647F" w:rsidRDefault="0020625E" w:rsidP="00CC5D28">
                              <w:pPr>
                                <w:pStyle w:val="HTMLPreformatted"/>
                                <w:shd w:val="clear" w:color="auto" w:fill="FFFFFF"/>
                                <w:rPr>
                                  <w:ins w:id="1218" w:author="Chokka,Deepthi Tejaswani" w:date="2020-06-30T20:52:00Z"/>
                                  <w:rFonts w:ascii="Times New Roman" w:hAnsi="Times New Roman" w:cs="Times New Roman"/>
                                  <w:color w:val="000000"/>
                                  <w:sz w:val="24"/>
                                  <w:szCs w:val="24"/>
                                  <w:rPrChange w:id="1219" w:author="Chokka,Deepthi Tejaswani" w:date="2020-06-30T20:54:00Z">
                                    <w:rPr>
                                      <w:ins w:id="1220" w:author="Chokka,Deepthi Tejaswani" w:date="2020-06-30T20:52:00Z"/>
                                      <w:rFonts w:ascii="Consolas" w:hAnsi="Consolas"/>
                                      <w:color w:val="000000"/>
                                    </w:rPr>
                                  </w:rPrChange>
                                </w:rPr>
                              </w:pPr>
                              <w:ins w:id="1221" w:author="Chokka,Deepthi Tejaswani" w:date="2020-06-30T20:52:00Z">
                                <w:r w:rsidRPr="0070647F">
                                  <w:rPr>
                                    <w:rFonts w:ascii="Times New Roman" w:hAnsi="Times New Roman" w:cs="Times New Roman"/>
                                    <w:color w:val="000000"/>
                                    <w:sz w:val="24"/>
                                    <w:szCs w:val="24"/>
                                    <w:rPrChange w:id="1222" w:author="Chokka,Deepthi Tejaswani" w:date="2020-06-30T20:54:00Z">
                                      <w:rPr>
                                        <w:rFonts w:ascii="Consolas" w:hAnsi="Consolas"/>
                                        <w:color w:val="000000"/>
                                      </w:rPr>
                                    </w:rPrChange>
                                  </w:rPr>
                                  <w:t xml:space="preserve">                        }</w:t>
                                </w:r>
                              </w:ins>
                            </w:p>
                            <w:p w:rsidR="0020625E" w:rsidRPr="0070647F" w:rsidRDefault="0020625E" w:rsidP="00CC5D28">
                              <w:pPr>
                                <w:pStyle w:val="HTMLPreformatted"/>
                                <w:shd w:val="clear" w:color="auto" w:fill="FFFFFF"/>
                                <w:rPr>
                                  <w:ins w:id="1223" w:author="Chokka,Deepthi Tejaswani" w:date="2020-06-30T20:52:00Z"/>
                                  <w:rFonts w:ascii="Times New Roman" w:hAnsi="Times New Roman" w:cs="Times New Roman"/>
                                  <w:color w:val="000000"/>
                                  <w:sz w:val="24"/>
                                  <w:szCs w:val="24"/>
                                  <w:rPrChange w:id="1224" w:author="Chokka,Deepthi Tejaswani" w:date="2020-06-30T20:54:00Z">
                                    <w:rPr>
                                      <w:ins w:id="1225" w:author="Chokka,Deepthi Tejaswani" w:date="2020-06-30T20:52:00Z"/>
                                      <w:rFonts w:ascii="Consolas" w:hAnsi="Consolas"/>
                                      <w:color w:val="000000"/>
                                    </w:rPr>
                                  </w:rPrChange>
                                </w:rPr>
                              </w:pPr>
                              <w:ins w:id="1226" w:author="Chokka,Deepthi Tejaswani" w:date="2020-06-30T20:52:00Z">
                                <w:r w:rsidRPr="0070647F">
                                  <w:rPr>
                                    <w:rFonts w:ascii="Times New Roman" w:hAnsi="Times New Roman" w:cs="Times New Roman"/>
                                    <w:color w:val="000000"/>
                                    <w:sz w:val="24"/>
                                    <w:szCs w:val="24"/>
                                    <w:rPrChange w:id="1227" w:author="Chokka,Deepthi Tejaswani" w:date="2020-06-30T20:54:00Z">
                                      <w:rPr>
                                        <w:rFonts w:ascii="Consolas" w:hAnsi="Consolas"/>
                                        <w:color w:val="000000"/>
                                      </w:rPr>
                                    </w:rPrChange>
                                  </w:rPr>
                                  <w:t xml:space="preserve">                    });</w:t>
                                </w:r>
                              </w:ins>
                            </w:p>
                            <w:p w:rsidR="0020625E" w:rsidRPr="0070647F" w:rsidRDefault="0020625E" w:rsidP="00CC5D28">
                              <w:pPr>
                                <w:pStyle w:val="HTMLPreformatted"/>
                                <w:shd w:val="clear" w:color="auto" w:fill="FFFFFF"/>
                                <w:rPr>
                                  <w:ins w:id="1228" w:author="Chokka,Deepthi Tejaswani" w:date="2020-06-30T20:38:00Z"/>
                                  <w:rFonts w:ascii="Times New Roman" w:hAnsi="Times New Roman" w:cs="Times New Roman"/>
                                  <w:color w:val="000000"/>
                                  <w:sz w:val="24"/>
                                  <w:szCs w:val="24"/>
                                  <w:rPrChange w:id="1229" w:author="Chokka,Deepthi Tejaswani" w:date="2020-06-30T20:54:00Z">
                                    <w:rPr>
                                      <w:ins w:id="1230" w:author="Chokka,Deepthi Tejaswani" w:date="2020-06-30T20:38:00Z"/>
                                      <w:rFonts w:ascii="Consolas" w:hAnsi="Consolas"/>
                                      <w:color w:val="000000"/>
                                    </w:rPr>
                                  </w:rPrChange>
                                </w:rPr>
                              </w:pPr>
                              <w:ins w:id="1231" w:author="Chokka,Deepthi Tejaswani" w:date="2020-06-30T20:52:00Z">
                                <w:r w:rsidRPr="0070647F">
                                  <w:rPr>
                                    <w:rFonts w:ascii="Times New Roman" w:hAnsi="Times New Roman" w:cs="Times New Roman"/>
                                    <w:color w:val="000000"/>
                                    <w:sz w:val="24"/>
                                    <w:szCs w:val="24"/>
                                    <w:rPrChange w:id="1232" w:author="Chokka,Deepthi Tejaswani" w:date="2020-06-30T20:54:00Z">
                                      <w:rPr>
                                        <w:rFonts w:ascii="Consolas" w:hAnsi="Consolas"/>
                                        <w:color w:val="000000"/>
                                      </w:rPr>
                                    </w:rPrChange>
                                  </w:rPr>
                                  <w:t xml:space="preserve">                }</w:t>
                                </w:r>
                              </w:ins>
                            </w:p>
                            <w:p w:rsidR="0020625E" w:rsidRPr="0070647F" w:rsidRDefault="0020625E">
                              <w:pPr>
                                <w:rPr>
                                  <w:ins w:id="1233" w:author="Chokka,Deepthi Tejaswani" w:date="2020-06-30T20:29:00Z"/>
                                  <w:rFonts w:ascii="Times New Roman" w:hAnsi="Times New Roman"/>
                                  <w:szCs w:val="24"/>
                                  <w:rPrChange w:id="1234" w:author="Chokka,Deepthi Tejaswani" w:date="2020-06-30T20:54:00Z">
                                    <w:rPr>
                                      <w:ins w:id="1235" w:author="Chokka,Deepthi Tejaswani" w:date="2020-06-30T20:29:00Z"/>
                                    </w:rPr>
                                  </w:rPrChange>
                                </w:rPr>
                                <w:pPrChange w:id="1236" w:author="Chokka,Deepthi Tejaswani" w:date="2020-06-30T20:27:00Z">
                                  <w:pPr>
                                    <w:jc w:val="center"/>
                                  </w:pPr>
                                </w:pPrChange>
                              </w:pPr>
                            </w:p>
                            <w:p w:rsidR="0020625E" w:rsidRPr="0070647F" w:rsidRDefault="0020625E">
                              <w:pPr>
                                <w:rPr>
                                  <w:ins w:id="1237" w:author="Chokka,Deepthi Tejaswani" w:date="2020-06-30T20:32:00Z"/>
                                  <w:rFonts w:ascii="Times New Roman" w:hAnsi="Times New Roman"/>
                                  <w:szCs w:val="24"/>
                                  <w:rPrChange w:id="1238" w:author="Chokka,Deepthi Tejaswani" w:date="2020-06-30T20:54:00Z">
                                    <w:rPr>
                                      <w:ins w:id="1239" w:author="Chokka,Deepthi Tejaswani" w:date="2020-06-30T20:32:00Z"/>
                                    </w:rPr>
                                  </w:rPrChange>
                                </w:rPr>
                              </w:pPr>
                              <w:ins w:id="1240" w:author="Chokka,Deepthi Tejaswani" w:date="2020-06-30T20:32:00Z">
                                <w:r w:rsidRPr="0070647F">
                                  <w:rPr>
                                    <w:rFonts w:ascii="Times New Roman" w:hAnsi="Times New Roman"/>
                                    <w:szCs w:val="24"/>
                                    <w:rPrChange w:id="1241" w:author="Chokka,Deepthi Tejaswani" w:date="2020-06-30T20:54:00Z">
                                      <w:rPr/>
                                    </w:rPrChange>
                                  </w:rPr>
                                  <w:t>…………………………………………….</w:t>
                                </w:r>
                              </w:ins>
                            </w:p>
                            <w:p w:rsidR="0020625E" w:rsidRPr="0070647F" w:rsidRDefault="0020625E">
                              <w:pPr>
                                <w:rPr>
                                  <w:ins w:id="1242" w:author="Chokka,Deepthi Tejaswani" w:date="2020-06-30T20:32:00Z"/>
                                  <w:rFonts w:ascii="Times New Roman" w:hAnsi="Times New Roman"/>
                                  <w:szCs w:val="24"/>
                                  <w:rPrChange w:id="1243" w:author="Chokka,Deepthi Tejaswani" w:date="2020-06-30T20:54:00Z">
                                    <w:rPr>
                                      <w:ins w:id="1244" w:author="Chokka,Deepthi Tejaswani" w:date="2020-06-30T20:32:00Z"/>
                                    </w:rPr>
                                  </w:rPrChange>
                                </w:rPr>
                              </w:pPr>
                              <w:ins w:id="1245" w:author="Chokka,Deepthi Tejaswani" w:date="2020-06-30T20:32:00Z">
                                <w:r w:rsidRPr="0070647F">
                                  <w:rPr>
                                    <w:rFonts w:ascii="Times New Roman" w:hAnsi="Times New Roman"/>
                                    <w:szCs w:val="24"/>
                                    <w:rPrChange w:id="1246" w:author="Chokka,Deepthi Tejaswani" w:date="2020-06-30T20:54:00Z">
                                      <w:rPr/>
                                    </w:rPrChange>
                                  </w:rPr>
                                  <w:t>…………………………………………….</w:t>
                                </w:r>
                              </w:ins>
                            </w:p>
                            <w:p w:rsidR="0020625E" w:rsidRPr="0070647F" w:rsidRDefault="0020625E">
                              <w:pPr>
                                <w:rPr>
                                  <w:rFonts w:ascii="Times New Roman" w:hAnsi="Times New Roman"/>
                                  <w:szCs w:val="24"/>
                                  <w:rPrChange w:id="1247" w:author="Chokka,Deepthi Tejaswani" w:date="2020-06-30T20:54:00Z">
                                    <w:rPr/>
                                  </w:rPrChange>
                                </w:rPr>
                              </w:pPr>
                              <w:ins w:id="1248" w:author="Chokka,Deepthi Tejaswani" w:date="2020-06-30T20:32:00Z">
                                <w:r w:rsidRPr="0070647F">
                                  <w:rPr>
                                    <w:rFonts w:ascii="Times New Roman" w:hAnsi="Times New Roman"/>
                                    <w:szCs w:val="24"/>
                                    <w:rPrChange w:id="1249" w:author="Chokka,Deepthi Tejaswani" w:date="2020-06-30T20:54:00Z">
                                      <w:rPr/>
                                    </w:rPrChange>
                                  </w:rPr>
                                  <w: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6AFCB2" id="Rectangle 21" o:spid="_x0000_s1030" style="position:absolute;margin-left:0;margin-top:13.5pt;width:477.8pt;height:38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rsidR="0020625E" w:rsidRPr="0070647F" w:rsidRDefault="0020625E">
                        <w:pPr>
                          <w:rPr>
                            <w:ins w:id="1250" w:author="Chokka,Deepthi Tejaswani" w:date="2020-06-30T20:31:00Z"/>
                            <w:rFonts w:ascii="Times New Roman" w:hAnsi="Times New Roman"/>
                            <w:szCs w:val="24"/>
                            <w:rPrChange w:id="1251" w:author="Chokka,Deepthi Tejaswani" w:date="2020-06-30T20:54:00Z">
                              <w:rPr>
                                <w:ins w:id="1252" w:author="Chokka,Deepthi Tejaswani" w:date="2020-06-30T20:31:00Z"/>
                              </w:rPr>
                            </w:rPrChange>
                          </w:rPr>
                          <w:pPrChange w:id="1253" w:author="Chokka,Deepthi Tejaswani" w:date="2020-06-30T20:27:00Z">
                            <w:pPr>
                              <w:jc w:val="center"/>
                            </w:pPr>
                          </w:pPrChange>
                        </w:pPr>
                        <w:ins w:id="1254" w:author="Chokka,Deepthi Tejaswani" w:date="2020-06-30T20:29:00Z">
                          <w:r w:rsidRPr="0070647F">
                            <w:rPr>
                              <w:rFonts w:ascii="Times New Roman" w:hAnsi="Times New Roman"/>
                              <w:szCs w:val="24"/>
                              <w:rPrChange w:id="1255" w:author="Chokka,Deepthi Tejaswani" w:date="2020-06-30T20:54:00Z">
                                <w:rPr/>
                              </w:rPrChange>
                            </w:rPr>
                            <w:t>…………………………………………….</w:t>
                          </w:r>
                        </w:ins>
                      </w:p>
                      <w:p w:rsidR="0020625E" w:rsidRPr="0070647F" w:rsidRDefault="0020625E">
                        <w:pPr>
                          <w:rPr>
                            <w:ins w:id="1256" w:author="Chokka,Deepthi Tejaswani" w:date="2020-06-30T20:31:00Z"/>
                            <w:rFonts w:ascii="Times New Roman" w:hAnsi="Times New Roman"/>
                            <w:szCs w:val="24"/>
                            <w:rPrChange w:id="1257" w:author="Chokka,Deepthi Tejaswani" w:date="2020-06-30T20:54:00Z">
                              <w:rPr>
                                <w:ins w:id="1258" w:author="Chokka,Deepthi Tejaswani" w:date="2020-06-30T20:31:00Z"/>
                              </w:rPr>
                            </w:rPrChange>
                          </w:rPr>
                          <w:pPrChange w:id="1259" w:author="Chokka,Deepthi Tejaswani" w:date="2020-06-30T20:27:00Z">
                            <w:pPr>
                              <w:jc w:val="center"/>
                            </w:pPr>
                          </w:pPrChange>
                        </w:pPr>
                        <w:ins w:id="1260" w:author="Chokka,Deepthi Tejaswani" w:date="2020-06-30T20:31:00Z">
                          <w:r w:rsidRPr="0070647F">
                            <w:rPr>
                              <w:rFonts w:ascii="Times New Roman" w:hAnsi="Times New Roman"/>
                              <w:szCs w:val="24"/>
                              <w:rPrChange w:id="1261" w:author="Chokka,Deepthi Tejaswani" w:date="2020-06-30T20:54:00Z">
                                <w:rPr/>
                              </w:rPrChange>
                            </w:rPr>
                            <w:t>…………………………………………….</w:t>
                          </w:r>
                        </w:ins>
                      </w:p>
                      <w:p w:rsidR="0020625E" w:rsidRPr="0070647F" w:rsidRDefault="0020625E">
                        <w:pPr>
                          <w:rPr>
                            <w:ins w:id="1262" w:author="Chokka,Deepthi Tejaswani" w:date="2020-06-30T20:37:00Z"/>
                            <w:rFonts w:ascii="Times New Roman" w:hAnsi="Times New Roman"/>
                            <w:szCs w:val="24"/>
                            <w:rPrChange w:id="1263" w:author="Chokka,Deepthi Tejaswani" w:date="2020-06-30T20:54:00Z">
                              <w:rPr>
                                <w:ins w:id="1264" w:author="Chokka,Deepthi Tejaswani" w:date="2020-06-30T20:37:00Z"/>
                              </w:rPr>
                            </w:rPrChange>
                          </w:rPr>
                          <w:pPrChange w:id="1265" w:author="Chokka,Deepthi Tejaswani" w:date="2020-06-30T20:27:00Z">
                            <w:pPr>
                              <w:jc w:val="center"/>
                            </w:pPr>
                          </w:pPrChange>
                        </w:pPr>
                        <w:ins w:id="1266" w:author="Chokka,Deepthi Tejaswani" w:date="2020-06-30T20:31:00Z">
                          <w:r w:rsidRPr="0070647F">
                            <w:rPr>
                              <w:rFonts w:ascii="Times New Roman" w:hAnsi="Times New Roman"/>
                              <w:szCs w:val="24"/>
                              <w:rPrChange w:id="1267" w:author="Chokka,Deepthi Tejaswani" w:date="2020-06-30T20:54:00Z">
                                <w:rPr/>
                              </w:rPrChange>
                            </w:rPr>
                            <w:t>…………………………………………….</w:t>
                          </w:r>
                        </w:ins>
                      </w:p>
                      <w:p w:rsidR="0020625E" w:rsidRDefault="0020625E" w:rsidP="00CC5D28">
                        <w:pPr>
                          <w:pStyle w:val="HTMLPreformatted"/>
                          <w:shd w:val="clear" w:color="auto" w:fill="FFFFFF"/>
                          <w:rPr>
                            <w:ins w:id="1268" w:author="Chokka,Deepthi Tejaswani" w:date="2020-06-30T20:56:00Z"/>
                            <w:rFonts w:ascii="Times New Roman" w:hAnsi="Times New Roman" w:cs="Times New Roman"/>
                            <w:i/>
                            <w:iCs/>
                            <w:color w:val="808080"/>
                            <w:sz w:val="24"/>
                            <w:szCs w:val="24"/>
                          </w:rPr>
                        </w:pPr>
                        <w:ins w:id="1269" w:author="Chokka,Deepthi Tejaswani" w:date="2020-06-30T20:38:00Z">
                          <w:r w:rsidRPr="0070647F">
                            <w:rPr>
                              <w:rFonts w:ascii="Times New Roman" w:hAnsi="Times New Roman" w:cs="Times New Roman"/>
                              <w:i/>
                              <w:iCs/>
                              <w:color w:val="808080"/>
                              <w:sz w:val="24"/>
                              <w:szCs w:val="24"/>
                              <w:rPrChange w:id="1270" w:author="Chokka,Deepthi Tejaswani" w:date="2020-06-30T20:54:00Z">
                                <w:rPr>
                                  <w:rFonts w:ascii="Consolas" w:hAnsi="Consolas"/>
                                  <w:i/>
                                  <w:iCs/>
                                  <w:color w:val="808080"/>
                                </w:rPr>
                              </w:rPrChange>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70647F">
                            <w:rPr>
                              <w:rFonts w:ascii="Times New Roman" w:hAnsi="Times New Roman" w:cs="Times New Roman"/>
                              <w:i/>
                              <w:iCs/>
                              <w:color w:val="808080"/>
                              <w:sz w:val="24"/>
                              <w:szCs w:val="24"/>
                              <w:rPrChange w:id="1271" w:author="Chokka,Deepthi Tejaswani" w:date="2020-06-30T20:54:00Z">
                                <w:rPr>
                                  <w:rFonts w:ascii="Consolas" w:hAnsi="Consolas"/>
                                  <w:i/>
                                  <w:iCs/>
                                  <w:color w:val="808080"/>
                                </w:rPr>
                              </w:rPrChange>
                            </w:rPr>
                            <w:t xml:space="preserve"> again--&gt;</w:t>
                          </w:r>
                          <w:r w:rsidRPr="0070647F">
                            <w:rPr>
                              <w:rFonts w:ascii="Times New Roman" w:hAnsi="Times New Roman" w:cs="Times New Roman"/>
                              <w:i/>
                              <w:iCs/>
                              <w:color w:val="808080"/>
                              <w:sz w:val="24"/>
                              <w:szCs w:val="24"/>
                              <w:rPrChange w:id="1272" w:author="Chokka,Deepthi Tejaswani" w:date="2020-06-30T20:54:00Z">
                                <w:rPr>
                                  <w:rFonts w:ascii="Consolas" w:hAnsi="Consolas"/>
                                  <w:i/>
                                  <w:iCs/>
                                  <w:color w:val="808080"/>
                                </w:rPr>
                              </w:rPrChange>
                            </w:rPr>
                            <w:br/>
                            <w:t>&lt;!</w:t>
                          </w:r>
                        </w:ins>
                        <w:ins w:id="1273" w:author="Chokka,Deepthi Tejaswani" w:date="2020-06-30T20:41:00Z">
                          <w:r w:rsidRPr="0070647F">
                            <w:rPr>
                              <w:rFonts w:ascii="Times New Roman" w:hAnsi="Times New Roman" w:cs="Times New Roman"/>
                              <w:i/>
                              <w:iCs/>
                              <w:color w:val="808080"/>
                              <w:sz w:val="24"/>
                              <w:szCs w:val="24"/>
                              <w:rPrChange w:id="1274" w:author="Chokka,Deepthi Tejaswani" w:date="2020-06-30T20:54:00Z">
                                <w:rPr>
                                  <w:rFonts w:ascii="Consolas" w:hAnsi="Consolas"/>
                                  <w:i/>
                                  <w:iCs/>
                                  <w:color w:val="808080"/>
                                </w:rPr>
                              </w:rPrChange>
                            </w:rPr>
                            <w:t>—</w:t>
                          </w:r>
                        </w:ins>
                        <w:ins w:id="1275" w:author="Chokka,Deepthi Tejaswani" w:date="2020-06-30T20:38:00Z">
                          <w:r w:rsidRPr="0070647F">
                            <w:rPr>
                              <w:rFonts w:ascii="Times New Roman" w:hAnsi="Times New Roman" w:cs="Times New Roman"/>
                              <w:i/>
                              <w:iCs/>
                              <w:color w:val="808080"/>
                              <w:sz w:val="24"/>
                              <w:szCs w:val="24"/>
                              <w:rPrChange w:id="1276" w:author="Chokka,Deepthi Tejaswani" w:date="2020-06-30T20:54:00Z">
                                <w:rPr>
                                  <w:rFonts w:ascii="Consolas" w:hAnsi="Consolas"/>
                                  <w:i/>
                                  <w:iCs/>
                                  <w:color w:val="808080"/>
                                </w:rPr>
                              </w:rPrChange>
                            </w:rPr>
                            <w:t xml:space="preserve">otherwise </w:t>
                          </w:r>
                        </w:ins>
                        <w:ins w:id="1277" w:author="Chokka,Deepthi Tejaswani" w:date="2020-06-30T20:41:00Z">
                          <w:r w:rsidRPr="0070647F">
                            <w:rPr>
                              <w:rFonts w:ascii="Times New Roman" w:hAnsi="Times New Roman" w:cs="Times New Roman"/>
                              <w:i/>
                              <w:iCs/>
                              <w:color w:val="808080"/>
                              <w:sz w:val="24"/>
                              <w:szCs w:val="24"/>
                              <w:rPrChange w:id="1278" w:author="Chokka,Deepthi Tejaswani" w:date="2020-06-30T20:54:00Z">
                                <w:rPr>
                                  <w:rFonts w:ascii="Consolas" w:hAnsi="Consolas"/>
                                  <w:i/>
                                  <w:iCs/>
                                  <w:color w:val="808080"/>
                                </w:rPr>
                              </w:rPrChange>
                            </w:rPr>
                            <w:t>it will start another activity and we will be redirected to the welcome page</w:t>
                          </w:r>
                        </w:ins>
                        <w:ins w:id="1279" w:author="Chokka,Deepthi Tejaswani" w:date="2020-06-30T20:38:00Z">
                          <w:r w:rsidRPr="0070647F">
                            <w:rPr>
                              <w:rFonts w:ascii="Times New Roman" w:hAnsi="Times New Roman" w:cs="Times New Roman"/>
                              <w:i/>
                              <w:iCs/>
                              <w:color w:val="808080"/>
                              <w:sz w:val="24"/>
                              <w:szCs w:val="24"/>
                              <w:rPrChange w:id="1280" w:author="Chokka,Deepthi Tejaswani" w:date="2020-06-30T20:54:00Z">
                                <w:rPr>
                                  <w:rFonts w:ascii="Consolas" w:hAnsi="Consolas"/>
                                  <w:i/>
                                  <w:iCs/>
                                  <w:color w:val="808080"/>
                                </w:rPr>
                              </w:rPrChange>
                            </w:rPr>
                            <w:t xml:space="preserve"> --&gt;</w:t>
                          </w:r>
                        </w:ins>
                      </w:p>
                      <w:p w:rsidR="0020625E" w:rsidRPr="0070647F" w:rsidRDefault="0020625E" w:rsidP="00CC5D28">
                        <w:pPr>
                          <w:pStyle w:val="HTMLPreformatted"/>
                          <w:shd w:val="clear" w:color="auto" w:fill="FFFFFF"/>
                          <w:rPr>
                            <w:ins w:id="1281" w:author="Chokka,Deepthi Tejaswani" w:date="2020-06-30T20:52:00Z"/>
                            <w:rFonts w:ascii="Times New Roman" w:hAnsi="Times New Roman" w:cs="Times New Roman"/>
                            <w:i/>
                            <w:iCs/>
                            <w:color w:val="808080"/>
                            <w:sz w:val="24"/>
                            <w:szCs w:val="24"/>
                            <w:rPrChange w:id="1282" w:author="Chokka,Deepthi Tejaswani" w:date="2020-06-30T20:54:00Z">
                              <w:rPr>
                                <w:ins w:id="1283" w:author="Chokka,Deepthi Tejaswani" w:date="2020-06-30T20:52:00Z"/>
                                <w:rFonts w:ascii="Consolas" w:hAnsi="Consolas"/>
                                <w:i/>
                                <w:iCs/>
                                <w:color w:val="808080"/>
                              </w:rPr>
                            </w:rPrChange>
                          </w:rPr>
                        </w:pPr>
                      </w:p>
                      <w:p w:rsidR="0020625E" w:rsidRPr="0070647F" w:rsidRDefault="0020625E" w:rsidP="00CC5D28">
                        <w:pPr>
                          <w:pStyle w:val="HTMLPreformatted"/>
                          <w:shd w:val="clear" w:color="auto" w:fill="FFFFFF"/>
                          <w:rPr>
                            <w:ins w:id="1284" w:author="Chokka,Deepthi Tejaswani" w:date="2020-06-30T20:52:00Z"/>
                            <w:rFonts w:ascii="Times New Roman" w:hAnsi="Times New Roman" w:cs="Times New Roman"/>
                            <w:color w:val="000000"/>
                            <w:sz w:val="24"/>
                            <w:szCs w:val="24"/>
                            <w:rPrChange w:id="1285" w:author="Chokka,Deepthi Tejaswani" w:date="2020-06-30T20:54:00Z">
                              <w:rPr>
                                <w:ins w:id="1286" w:author="Chokka,Deepthi Tejaswani" w:date="2020-06-30T20:52:00Z"/>
                                <w:rFonts w:ascii="Consolas" w:hAnsi="Consolas"/>
                                <w:color w:val="000000"/>
                              </w:rPr>
                            </w:rPrChange>
                          </w:rPr>
                        </w:pPr>
                        <w:ins w:id="1287" w:author="Chokka,Deepthi Tejaswani" w:date="2020-06-30T20:52:00Z">
                          <w:r w:rsidRPr="0070647F">
                            <w:rPr>
                              <w:rFonts w:ascii="Times New Roman" w:hAnsi="Times New Roman" w:cs="Times New Roman"/>
                              <w:color w:val="000000"/>
                              <w:sz w:val="24"/>
                              <w:szCs w:val="24"/>
                              <w:rPrChange w:id="1288" w:author="Chokka,Deepthi Tejaswani" w:date="2020-06-30T20:54:00Z">
                                <w:rPr>
                                  <w:rFonts w:ascii="Consolas" w:hAnsi="Consolas"/>
                                  <w:color w:val="000000"/>
                                </w:rPr>
                              </w:rPrChange>
                            </w:rPr>
                            <w:t>if(!(email.isEmpty() &amp;&amp; pwd.isEmpty())){</w:t>
                          </w:r>
                        </w:ins>
                      </w:p>
                      <w:p w:rsidR="0020625E" w:rsidRPr="0070647F" w:rsidRDefault="0020625E" w:rsidP="00CC5D28">
                        <w:pPr>
                          <w:pStyle w:val="HTMLPreformatted"/>
                          <w:shd w:val="clear" w:color="auto" w:fill="FFFFFF"/>
                          <w:rPr>
                            <w:ins w:id="1289" w:author="Chokka,Deepthi Tejaswani" w:date="2020-06-30T20:52:00Z"/>
                            <w:rFonts w:ascii="Times New Roman" w:hAnsi="Times New Roman" w:cs="Times New Roman"/>
                            <w:color w:val="000000"/>
                            <w:sz w:val="24"/>
                            <w:szCs w:val="24"/>
                            <w:rPrChange w:id="1290" w:author="Chokka,Deepthi Tejaswani" w:date="2020-06-30T20:54:00Z">
                              <w:rPr>
                                <w:ins w:id="1291" w:author="Chokka,Deepthi Tejaswani" w:date="2020-06-30T20:52:00Z"/>
                                <w:rFonts w:ascii="Consolas" w:hAnsi="Consolas"/>
                                <w:color w:val="000000"/>
                              </w:rPr>
                            </w:rPrChange>
                          </w:rPr>
                        </w:pPr>
                        <w:ins w:id="1292" w:author="Chokka,Deepthi Tejaswani" w:date="2020-06-30T20:52:00Z">
                          <w:r w:rsidRPr="0070647F">
                            <w:rPr>
                              <w:rFonts w:ascii="Times New Roman" w:hAnsi="Times New Roman" w:cs="Times New Roman"/>
                              <w:color w:val="000000"/>
                              <w:sz w:val="24"/>
                              <w:szCs w:val="24"/>
                              <w:rPrChange w:id="1293" w:author="Chokka,Deepthi Tejaswani" w:date="2020-06-30T20:54:00Z">
                                <w:rPr>
                                  <w:rFonts w:ascii="Consolas" w:hAnsi="Consolas"/>
                                  <w:color w:val="000000"/>
                                </w:rPr>
                              </w:rPrChange>
                            </w:rPr>
                            <w:t xml:space="preserve">                    mFirebaseAuth.signInWithEmailAndPassword(email, pwd).addOnCompleteListener(LoginActivity.this, new OnCompleteListener&lt;AuthResult&gt;() {</w:t>
                          </w:r>
                        </w:ins>
                      </w:p>
                      <w:p w:rsidR="0020625E" w:rsidRPr="0070647F" w:rsidRDefault="0020625E" w:rsidP="00CC5D28">
                        <w:pPr>
                          <w:pStyle w:val="HTMLPreformatted"/>
                          <w:shd w:val="clear" w:color="auto" w:fill="FFFFFF"/>
                          <w:rPr>
                            <w:ins w:id="1294" w:author="Chokka,Deepthi Tejaswani" w:date="2020-06-30T20:52:00Z"/>
                            <w:rFonts w:ascii="Times New Roman" w:hAnsi="Times New Roman" w:cs="Times New Roman"/>
                            <w:color w:val="000000"/>
                            <w:sz w:val="24"/>
                            <w:szCs w:val="24"/>
                            <w:rPrChange w:id="1295" w:author="Chokka,Deepthi Tejaswani" w:date="2020-06-30T20:54:00Z">
                              <w:rPr>
                                <w:ins w:id="1296" w:author="Chokka,Deepthi Tejaswani" w:date="2020-06-30T20:52:00Z"/>
                                <w:rFonts w:ascii="Consolas" w:hAnsi="Consolas"/>
                                <w:color w:val="000000"/>
                              </w:rPr>
                            </w:rPrChange>
                          </w:rPr>
                        </w:pPr>
                        <w:ins w:id="1297" w:author="Chokka,Deepthi Tejaswani" w:date="2020-06-30T20:52:00Z">
                          <w:r w:rsidRPr="0070647F">
                            <w:rPr>
                              <w:rFonts w:ascii="Times New Roman" w:hAnsi="Times New Roman" w:cs="Times New Roman"/>
                              <w:color w:val="000000"/>
                              <w:sz w:val="24"/>
                              <w:szCs w:val="24"/>
                              <w:rPrChange w:id="1298" w:author="Chokka,Deepthi Tejaswani" w:date="2020-06-30T20:54:00Z">
                                <w:rPr>
                                  <w:rFonts w:ascii="Consolas" w:hAnsi="Consolas"/>
                                  <w:color w:val="000000"/>
                                </w:rPr>
                              </w:rPrChange>
                            </w:rPr>
                            <w:t xml:space="preserve">                        @Override</w:t>
                          </w:r>
                        </w:ins>
                      </w:p>
                      <w:p w:rsidR="0020625E" w:rsidRPr="0070647F" w:rsidRDefault="0020625E" w:rsidP="00CC5D28">
                        <w:pPr>
                          <w:pStyle w:val="HTMLPreformatted"/>
                          <w:shd w:val="clear" w:color="auto" w:fill="FFFFFF"/>
                          <w:rPr>
                            <w:ins w:id="1299" w:author="Chokka,Deepthi Tejaswani" w:date="2020-06-30T20:52:00Z"/>
                            <w:rFonts w:ascii="Times New Roman" w:hAnsi="Times New Roman" w:cs="Times New Roman"/>
                            <w:color w:val="000000"/>
                            <w:sz w:val="24"/>
                            <w:szCs w:val="24"/>
                            <w:rPrChange w:id="1300" w:author="Chokka,Deepthi Tejaswani" w:date="2020-06-30T20:54:00Z">
                              <w:rPr>
                                <w:ins w:id="1301" w:author="Chokka,Deepthi Tejaswani" w:date="2020-06-30T20:52:00Z"/>
                                <w:rFonts w:ascii="Consolas" w:hAnsi="Consolas"/>
                                <w:color w:val="000000"/>
                              </w:rPr>
                            </w:rPrChange>
                          </w:rPr>
                        </w:pPr>
                        <w:ins w:id="1302" w:author="Chokka,Deepthi Tejaswani" w:date="2020-06-30T20:52:00Z">
                          <w:r w:rsidRPr="0070647F">
                            <w:rPr>
                              <w:rFonts w:ascii="Times New Roman" w:hAnsi="Times New Roman" w:cs="Times New Roman"/>
                              <w:color w:val="000000"/>
                              <w:sz w:val="24"/>
                              <w:szCs w:val="24"/>
                              <w:rPrChange w:id="1303" w:author="Chokka,Deepthi Tejaswani" w:date="2020-06-30T20:54:00Z">
                                <w:rPr>
                                  <w:rFonts w:ascii="Consolas" w:hAnsi="Consolas"/>
                                  <w:color w:val="000000"/>
                                </w:rPr>
                              </w:rPrChange>
                            </w:rPr>
                            <w:t xml:space="preserve">                        public void onComplete(@NonNull Task&lt;AuthResult&gt; task) {</w:t>
                          </w:r>
                        </w:ins>
                      </w:p>
                      <w:p w:rsidR="0020625E" w:rsidRPr="0070647F" w:rsidRDefault="0020625E" w:rsidP="00CC5D28">
                        <w:pPr>
                          <w:pStyle w:val="HTMLPreformatted"/>
                          <w:shd w:val="clear" w:color="auto" w:fill="FFFFFF"/>
                          <w:rPr>
                            <w:ins w:id="1304" w:author="Chokka,Deepthi Tejaswani" w:date="2020-06-30T20:52:00Z"/>
                            <w:rFonts w:ascii="Times New Roman" w:hAnsi="Times New Roman" w:cs="Times New Roman"/>
                            <w:color w:val="000000"/>
                            <w:sz w:val="24"/>
                            <w:szCs w:val="24"/>
                            <w:rPrChange w:id="1305" w:author="Chokka,Deepthi Tejaswani" w:date="2020-06-30T20:54:00Z">
                              <w:rPr>
                                <w:ins w:id="1306" w:author="Chokka,Deepthi Tejaswani" w:date="2020-06-30T20:52:00Z"/>
                                <w:rFonts w:ascii="Consolas" w:hAnsi="Consolas"/>
                                <w:color w:val="000000"/>
                              </w:rPr>
                            </w:rPrChange>
                          </w:rPr>
                        </w:pPr>
                        <w:ins w:id="1307" w:author="Chokka,Deepthi Tejaswani" w:date="2020-06-30T20:52:00Z">
                          <w:r w:rsidRPr="0070647F">
                            <w:rPr>
                              <w:rFonts w:ascii="Times New Roman" w:hAnsi="Times New Roman" w:cs="Times New Roman"/>
                              <w:color w:val="000000"/>
                              <w:sz w:val="24"/>
                              <w:szCs w:val="24"/>
                              <w:rPrChange w:id="1308" w:author="Chokka,Deepthi Tejaswani" w:date="2020-06-30T20:54:00Z">
                                <w:rPr>
                                  <w:rFonts w:ascii="Consolas" w:hAnsi="Consolas"/>
                                  <w:color w:val="000000"/>
                                </w:rPr>
                              </w:rPrChange>
                            </w:rPr>
                            <w:t xml:space="preserve">                            if(!task.isSuccessful()){</w:t>
                          </w:r>
                        </w:ins>
                      </w:p>
                      <w:p w:rsidR="0020625E" w:rsidRPr="0070647F" w:rsidRDefault="0020625E" w:rsidP="00CC5D28">
                        <w:pPr>
                          <w:pStyle w:val="HTMLPreformatted"/>
                          <w:shd w:val="clear" w:color="auto" w:fill="FFFFFF"/>
                          <w:rPr>
                            <w:ins w:id="1309" w:author="Chokka,Deepthi Tejaswani" w:date="2020-06-30T20:52:00Z"/>
                            <w:rFonts w:ascii="Times New Roman" w:hAnsi="Times New Roman" w:cs="Times New Roman"/>
                            <w:color w:val="000000"/>
                            <w:sz w:val="24"/>
                            <w:szCs w:val="24"/>
                            <w:rPrChange w:id="1310" w:author="Chokka,Deepthi Tejaswani" w:date="2020-06-30T20:54:00Z">
                              <w:rPr>
                                <w:ins w:id="1311" w:author="Chokka,Deepthi Tejaswani" w:date="2020-06-30T20:52:00Z"/>
                                <w:rFonts w:ascii="Consolas" w:hAnsi="Consolas"/>
                                <w:color w:val="000000"/>
                              </w:rPr>
                            </w:rPrChange>
                          </w:rPr>
                        </w:pPr>
                        <w:ins w:id="1312" w:author="Chokka,Deepthi Tejaswani" w:date="2020-06-30T20:52:00Z">
                          <w:r w:rsidRPr="0070647F">
                            <w:rPr>
                              <w:rFonts w:ascii="Times New Roman" w:hAnsi="Times New Roman" w:cs="Times New Roman"/>
                              <w:color w:val="000000"/>
                              <w:sz w:val="24"/>
                              <w:szCs w:val="24"/>
                              <w:rPrChange w:id="1313" w:author="Chokka,Deepthi Tejaswani" w:date="2020-06-30T20:54:00Z">
                                <w:rPr>
                                  <w:rFonts w:ascii="Consolas" w:hAnsi="Consolas"/>
                                  <w:color w:val="000000"/>
                                </w:rPr>
                              </w:rPrChange>
                            </w:rPr>
                            <w:t xml:space="preserve">                                Toast.makeText(LoginActivity.this,"Login Error, Please Login Again",Toast.LENGTH_SHORT).show();</w:t>
                          </w:r>
                        </w:ins>
                      </w:p>
                      <w:p w:rsidR="0020625E" w:rsidRPr="0070647F" w:rsidRDefault="0020625E" w:rsidP="00CC5D28">
                        <w:pPr>
                          <w:pStyle w:val="HTMLPreformatted"/>
                          <w:shd w:val="clear" w:color="auto" w:fill="FFFFFF"/>
                          <w:rPr>
                            <w:ins w:id="1314" w:author="Chokka,Deepthi Tejaswani" w:date="2020-06-30T20:52:00Z"/>
                            <w:rFonts w:ascii="Times New Roman" w:hAnsi="Times New Roman" w:cs="Times New Roman"/>
                            <w:color w:val="000000"/>
                            <w:sz w:val="24"/>
                            <w:szCs w:val="24"/>
                            <w:rPrChange w:id="1315" w:author="Chokka,Deepthi Tejaswani" w:date="2020-06-30T20:54:00Z">
                              <w:rPr>
                                <w:ins w:id="1316" w:author="Chokka,Deepthi Tejaswani" w:date="2020-06-30T20:52:00Z"/>
                                <w:rFonts w:ascii="Consolas" w:hAnsi="Consolas"/>
                                <w:color w:val="000000"/>
                              </w:rPr>
                            </w:rPrChange>
                          </w:rPr>
                        </w:pPr>
                        <w:ins w:id="1317" w:author="Chokka,Deepthi Tejaswani" w:date="2020-06-30T20:52:00Z">
                          <w:r w:rsidRPr="0070647F">
                            <w:rPr>
                              <w:rFonts w:ascii="Times New Roman" w:hAnsi="Times New Roman" w:cs="Times New Roman"/>
                              <w:color w:val="000000"/>
                              <w:sz w:val="24"/>
                              <w:szCs w:val="24"/>
                              <w:rPrChange w:id="1318" w:author="Chokka,Deepthi Tejaswani" w:date="2020-06-30T20:54:00Z">
                                <w:rPr>
                                  <w:rFonts w:ascii="Consolas" w:hAnsi="Consolas"/>
                                  <w:color w:val="000000"/>
                                </w:rPr>
                              </w:rPrChange>
                            </w:rPr>
                            <w:t xml:space="preserve">                            }</w:t>
                          </w:r>
                        </w:ins>
                      </w:p>
                      <w:p w:rsidR="0020625E" w:rsidRPr="0070647F" w:rsidRDefault="0020625E" w:rsidP="00CC5D28">
                        <w:pPr>
                          <w:pStyle w:val="HTMLPreformatted"/>
                          <w:shd w:val="clear" w:color="auto" w:fill="FFFFFF"/>
                          <w:rPr>
                            <w:ins w:id="1319" w:author="Chokka,Deepthi Tejaswani" w:date="2020-06-30T20:52:00Z"/>
                            <w:rFonts w:ascii="Times New Roman" w:hAnsi="Times New Roman" w:cs="Times New Roman"/>
                            <w:color w:val="000000"/>
                            <w:sz w:val="24"/>
                            <w:szCs w:val="24"/>
                            <w:rPrChange w:id="1320" w:author="Chokka,Deepthi Tejaswani" w:date="2020-06-30T20:54:00Z">
                              <w:rPr>
                                <w:ins w:id="1321" w:author="Chokka,Deepthi Tejaswani" w:date="2020-06-30T20:52:00Z"/>
                                <w:rFonts w:ascii="Consolas" w:hAnsi="Consolas"/>
                                <w:color w:val="000000"/>
                              </w:rPr>
                            </w:rPrChange>
                          </w:rPr>
                        </w:pPr>
                        <w:ins w:id="1322" w:author="Chokka,Deepthi Tejaswani" w:date="2020-06-30T20:52:00Z">
                          <w:r w:rsidRPr="0070647F">
                            <w:rPr>
                              <w:rFonts w:ascii="Times New Roman" w:hAnsi="Times New Roman" w:cs="Times New Roman"/>
                              <w:color w:val="000000"/>
                              <w:sz w:val="24"/>
                              <w:szCs w:val="24"/>
                              <w:rPrChange w:id="1323" w:author="Chokka,Deepthi Tejaswani" w:date="2020-06-30T20:54:00Z">
                                <w:rPr>
                                  <w:rFonts w:ascii="Consolas" w:hAnsi="Consolas"/>
                                  <w:color w:val="000000"/>
                                </w:rPr>
                              </w:rPrChange>
                            </w:rPr>
                            <w:t xml:space="preserve">                            else{</w:t>
                          </w:r>
                        </w:ins>
                      </w:p>
                      <w:p w:rsidR="0020625E" w:rsidRPr="0070647F" w:rsidRDefault="0020625E" w:rsidP="00CC5D28">
                        <w:pPr>
                          <w:pStyle w:val="HTMLPreformatted"/>
                          <w:shd w:val="clear" w:color="auto" w:fill="FFFFFF"/>
                          <w:rPr>
                            <w:ins w:id="1324" w:author="Chokka,Deepthi Tejaswani" w:date="2020-06-30T20:52:00Z"/>
                            <w:rFonts w:ascii="Times New Roman" w:hAnsi="Times New Roman" w:cs="Times New Roman"/>
                            <w:color w:val="000000"/>
                            <w:sz w:val="24"/>
                            <w:szCs w:val="24"/>
                            <w:rPrChange w:id="1325" w:author="Chokka,Deepthi Tejaswani" w:date="2020-06-30T20:54:00Z">
                              <w:rPr>
                                <w:ins w:id="1326" w:author="Chokka,Deepthi Tejaswani" w:date="2020-06-30T20:52:00Z"/>
                                <w:rFonts w:ascii="Consolas" w:hAnsi="Consolas"/>
                                <w:color w:val="000000"/>
                              </w:rPr>
                            </w:rPrChange>
                          </w:rPr>
                        </w:pPr>
                        <w:ins w:id="1327" w:author="Chokka,Deepthi Tejaswani" w:date="2020-06-30T20:52:00Z">
                          <w:r w:rsidRPr="0070647F">
                            <w:rPr>
                              <w:rFonts w:ascii="Times New Roman" w:hAnsi="Times New Roman" w:cs="Times New Roman"/>
                              <w:color w:val="000000"/>
                              <w:sz w:val="24"/>
                              <w:szCs w:val="24"/>
                              <w:rPrChange w:id="1328" w:author="Chokka,Deepthi Tejaswani" w:date="2020-06-30T20:54:00Z">
                                <w:rPr>
                                  <w:rFonts w:ascii="Consolas" w:hAnsi="Consolas"/>
                                  <w:color w:val="000000"/>
                                </w:rPr>
                              </w:rPrChange>
                            </w:rPr>
                            <w:t xml:space="preserve">                                Intent intToHome = new Intent(LoginActivity.this,HomeActivity.class);</w:t>
                          </w:r>
                        </w:ins>
                      </w:p>
                      <w:p w:rsidR="0020625E" w:rsidRPr="0070647F" w:rsidRDefault="0020625E" w:rsidP="00CC5D28">
                        <w:pPr>
                          <w:pStyle w:val="HTMLPreformatted"/>
                          <w:shd w:val="clear" w:color="auto" w:fill="FFFFFF"/>
                          <w:rPr>
                            <w:ins w:id="1329" w:author="Chokka,Deepthi Tejaswani" w:date="2020-06-30T20:52:00Z"/>
                            <w:rFonts w:ascii="Times New Roman" w:hAnsi="Times New Roman" w:cs="Times New Roman"/>
                            <w:color w:val="000000"/>
                            <w:sz w:val="24"/>
                            <w:szCs w:val="24"/>
                            <w:rPrChange w:id="1330" w:author="Chokka,Deepthi Tejaswani" w:date="2020-06-30T20:54:00Z">
                              <w:rPr>
                                <w:ins w:id="1331" w:author="Chokka,Deepthi Tejaswani" w:date="2020-06-30T20:52:00Z"/>
                                <w:rFonts w:ascii="Consolas" w:hAnsi="Consolas"/>
                                <w:color w:val="000000"/>
                              </w:rPr>
                            </w:rPrChange>
                          </w:rPr>
                        </w:pPr>
                        <w:ins w:id="1332" w:author="Chokka,Deepthi Tejaswani" w:date="2020-06-30T20:52:00Z">
                          <w:r w:rsidRPr="0070647F">
                            <w:rPr>
                              <w:rFonts w:ascii="Times New Roman" w:hAnsi="Times New Roman" w:cs="Times New Roman"/>
                              <w:color w:val="000000"/>
                              <w:sz w:val="24"/>
                              <w:szCs w:val="24"/>
                              <w:rPrChange w:id="1333" w:author="Chokka,Deepthi Tejaswani" w:date="2020-06-30T20:54:00Z">
                                <w:rPr>
                                  <w:rFonts w:ascii="Consolas" w:hAnsi="Consolas"/>
                                  <w:color w:val="000000"/>
                                </w:rPr>
                              </w:rPrChange>
                            </w:rPr>
                            <w:t xml:space="preserve">                                startActivity(intToHome);</w:t>
                          </w:r>
                        </w:ins>
                      </w:p>
                      <w:p w:rsidR="0020625E" w:rsidRPr="0070647F" w:rsidRDefault="0020625E" w:rsidP="00CC5D28">
                        <w:pPr>
                          <w:pStyle w:val="HTMLPreformatted"/>
                          <w:shd w:val="clear" w:color="auto" w:fill="FFFFFF"/>
                          <w:rPr>
                            <w:ins w:id="1334" w:author="Chokka,Deepthi Tejaswani" w:date="2020-06-30T20:52:00Z"/>
                            <w:rFonts w:ascii="Times New Roman" w:hAnsi="Times New Roman" w:cs="Times New Roman"/>
                            <w:color w:val="000000"/>
                            <w:sz w:val="24"/>
                            <w:szCs w:val="24"/>
                            <w:rPrChange w:id="1335" w:author="Chokka,Deepthi Tejaswani" w:date="2020-06-30T20:54:00Z">
                              <w:rPr>
                                <w:ins w:id="1336" w:author="Chokka,Deepthi Tejaswani" w:date="2020-06-30T20:52:00Z"/>
                                <w:rFonts w:ascii="Consolas" w:hAnsi="Consolas"/>
                                <w:color w:val="000000"/>
                              </w:rPr>
                            </w:rPrChange>
                          </w:rPr>
                        </w:pPr>
                        <w:ins w:id="1337" w:author="Chokka,Deepthi Tejaswani" w:date="2020-06-30T20:52:00Z">
                          <w:r w:rsidRPr="0070647F">
                            <w:rPr>
                              <w:rFonts w:ascii="Times New Roman" w:hAnsi="Times New Roman" w:cs="Times New Roman"/>
                              <w:color w:val="000000"/>
                              <w:sz w:val="24"/>
                              <w:szCs w:val="24"/>
                              <w:rPrChange w:id="1338" w:author="Chokka,Deepthi Tejaswani" w:date="2020-06-30T20:54:00Z">
                                <w:rPr>
                                  <w:rFonts w:ascii="Consolas" w:hAnsi="Consolas"/>
                                  <w:color w:val="000000"/>
                                </w:rPr>
                              </w:rPrChange>
                            </w:rPr>
                            <w:t xml:space="preserve">                            }</w:t>
                          </w:r>
                        </w:ins>
                      </w:p>
                      <w:p w:rsidR="0020625E" w:rsidRPr="0070647F" w:rsidRDefault="0020625E" w:rsidP="00CC5D28">
                        <w:pPr>
                          <w:pStyle w:val="HTMLPreformatted"/>
                          <w:shd w:val="clear" w:color="auto" w:fill="FFFFFF"/>
                          <w:rPr>
                            <w:ins w:id="1339" w:author="Chokka,Deepthi Tejaswani" w:date="2020-06-30T20:52:00Z"/>
                            <w:rFonts w:ascii="Times New Roman" w:hAnsi="Times New Roman" w:cs="Times New Roman"/>
                            <w:color w:val="000000"/>
                            <w:sz w:val="24"/>
                            <w:szCs w:val="24"/>
                            <w:rPrChange w:id="1340" w:author="Chokka,Deepthi Tejaswani" w:date="2020-06-30T20:54:00Z">
                              <w:rPr>
                                <w:ins w:id="1341" w:author="Chokka,Deepthi Tejaswani" w:date="2020-06-30T20:52:00Z"/>
                                <w:rFonts w:ascii="Consolas" w:hAnsi="Consolas"/>
                                <w:color w:val="000000"/>
                              </w:rPr>
                            </w:rPrChange>
                          </w:rPr>
                        </w:pPr>
                        <w:ins w:id="1342" w:author="Chokka,Deepthi Tejaswani" w:date="2020-06-30T20:52:00Z">
                          <w:r w:rsidRPr="0070647F">
                            <w:rPr>
                              <w:rFonts w:ascii="Times New Roman" w:hAnsi="Times New Roman" w:cs="Times New Roman"/>
                              <w:color w:val="000000"/>
                              <w:sz w:val="24"/>
                              <w:szCs w:val="24"/>
                              <w:rPrChange w:id="1343" w:author="Chokka,Deepthi Tejaswani" w:date="2020-06-30T20:54:00Z">
                                <w:rPr>
                                  <w:rFonts w:ascii="Consolas" w:hAnsi="Consolas"/>
                                  <w:color w:val="000000"/>
                                </w:rPr>
                              </w:rPrChange>
                            </w:rPr>
                            <w:t xml:space="preserve">                        }</w:t>
                          </w:r>
                        </w:ins>
                      </w:p>
                      <w:p w:rsidR="0020625E" w:rsidRPr="0070647F" w:rsidRDefault="0020625E" w:rsidP="00CC5D28">
                        <w:pPr>
                          <w:pStyle w:val="HTMLPreformatted"/>
                          <w:shd w:val="clear" w:color="auto" w:fill="FFFFFF"/>
                          <w:rPr>
                            <w:ins w:id="1344" w:author="Chokka,Deepthi Tejaswani" w:date="2020-06-30T20:52:00Z"/>
                            <w:rFonts w:ascii="Times New Roman" w:hAnsi="Times New Roman" w:cs="Times New Roman"/>
                            <w:color w:val="000000"/>
                            <w:sz w:val="24"/>
                            <w:szCs w:val="24"/>
                            <w:rPrChange w:id="1345" w:author="Chokka,Deepthi Tejaswani" w:date="2020-06-30T20:54:00Z">
                              <w:rPr>
                                <w:ins w:id="1346" w:author="Chokka,Deepthi Tejaswani" w:date="2020-06-30T20:52:00Z"/>
                                <w:rFonts w:ascii="Consolas" w:hAnsi="Consolas"/>
                                <w:color w:val="000000"/>
                              </w:rPr>
                            </w:rPrChange>
                          </w:rPr>
                        </w:pPr>
                        <w:ins w:id="1347" w:author="Chokka,Deepthi Tejaswani" w:date="2020-06-30T20:52:00Z">
                          <w:r w:rsidRPr="0070647F">
                            <w:rPr>
                              <w:rFonts w:ascii="Times New Roman" w:hAnsi="Times New Roman" w:cs="Times New Roman"/>
                              <w:color w:val="000000"/>
                              <w:sz w:val="24"/>
                              <w:szCs w:val="24"/>
                              <w:rPrChange w:id="1348" w:author="Chokka,Deepthi Tejaswani" w:date="2020-06-30T20:54:00Z">
                                <w:rPr>
                                  <w:rFonts w:ascii="Consolas" w:hAnsi="Consolas"/>
                                  <w:color w:val="000000"/>
                                </w:rPr>
                              </w:rPrChange>
                            </w:rPr>
                            <w:t xml:space="preserve">                    });</w:t>
                          </w:r>
                        </w:ins>
                      </w:p>
                      <w:p w:rsidR="0020625E" w:rsidRPr="0070647F" w:rsidRDefault="0020625E" w:rsidP="00CC5D28">
                        <w:pPr>
                          <w:pStyle w:val="HTMLPreformatted"/>
                          <w:shd w:val="clear" w:color="auto" w:fill="FFFFFF"/>
                          <w:rPr>
                            <w:ins w:id="1349" w:author="Chokka,Deepthi Tejaswani" w:date="2020-06-30T20:38:00Z"/>
                            <w:rFonts w:ascii="Times New Roman" w:hAnsi="Times New Roman" w:cs="Times New Roman"/>
                            <w:color w:val="000000"/>
                            <w:sz w:val="24"/>
                            <w:szCs w:val="24"/>
                            <w:rPrChange w:id="1350" w:author="Chokka,Deepthi Tejaswani" w:date="2020-06-30T20:54:00Z">
                              <w:rPr>
                                <w:ins w:id="1351" w:author="Chokka,Deepthi Tejaswani" w:date="2020-06-30T20:38:00Z"/>
                                <w:rFonts w:ascii="Consolas" w:hAnsi="Consolas"/>
                                <w:color w:val="000000"/>
                              </w:rPr>
                            </w:rPrChange>
                          </w:rPr>
                        </w:pPr>
                        <w:ins w:id="1352" w:author="Chokka,Deepthi Tejaswani" w:date="2020-06-30T20:52:00Z">
                          <w:r w:rsidRPr="0070647F">
                            <w:rPr>
                              <w:rFonts w:ascii="Times New Roman" w:hAnsi="Times New Roman" w:cs="Times New Roman"/>
                              <w:color w:val="000000"/>
                              <w:sz w:val="24"/>
                              <w:szCs w:val="24"/>
                              <w:rPrChange w:id="1353" w:author="Chokka,Deepthi Tejaswani" w:date="2020-06-30T20:54:00Z">
                                <w:rPr>
                                  <w:rFonts w:ascii="Consolas" w:hAnsi="Consolas"/>
                                  <w:color w:val="000000"/>
                                </w:rPr>
                              </w:rPrChange>
                            </w:rPr>
                            <w:t xml:space="preserve">                }</w:t>
                          </w:r>
                        </w:ins>
                      </w:p>
                      <w:p w:rsidR="0020625E" w:rsidRPr="0070647F" w:rsidRDefault="0020625E">
                        <w:pPr>
                          <w:rPr>
                            <w:ins w:id="1354" w:author="Chokka,Deepthi Tejaswani" w:date="2020-06-30T20:29:00Z"/>
                            <w:rFonts w:ascii="Times New Roman" w:hAnsi="Times New Roman"/>
                            <w:szCs w:val="24"/>
                            <w:rPrChange w:id="1355" w:author="Chokka,Deepthi Tejaswani" w:date="2020-06-30T20:54:00Z">
                              <w:rPr>
                                <w:ins w:id="1356" w:author="Chokka,Deepthi Tejaswani" w:date="2020-06-30T20:29:00Z"/>
                              </w:rPr>
                            </w:rPrChange>
                          </w:rPr>
                          <w:pPrChange w:id="1357" w:author="Chokka,Deepthi Tejaswani" w:date="2020-06-30T20:27:00Z">
                            <w:pPr>
                              <w:jc w:val="center"/>
                            </w:pPr>
                          </w:pPrChange>
                        </w:pPr>
                      </w:p>
                      <w:p w:rsidR="0020625E" w:rsidRPr="0070647F" w:rsidRDefault="0020625E">
                        <w:pPr>
                          <w:rPr>
                            <w:ins w:id="1358" w:author="Chokka,Deepthi Tejaswani" w:date="2020-06-30T20:32:00Z"/>
                            <w:rFonts w:ascii="Times New Roman" w:hAnsi="Times New Roman"/>
                            <w:szCs w:val="24"/>
                            <w:rPrChange w:id="1359" w:author="Chokka,Deepthi Tejaswani" w:date="2020-06-30T20:54:00Z">
                              <w:rPr>
                                <w:ins w:id="1360" w:author="Chokka,Deepthi Tejaswani" w:date="2020-06-30T20:32:00Z"/>
                              </w:rPr>
                            </w:rPrChange>
                          </w:rPr>
                        </w:pPr>
                        <w:ins w:id="1361" w:author="Chokka,Deepthi Tejaswani" w:date="2020-06-30T20:32:00Z">
                          <w:r w:rsidRPr="0070647F">
                            <w:rPr>
                              <w:rFonts w:ascii="Times New Roman" w:hAnsi="Times New Roman"/>
                              <w:szCs w:val="24"/>
                              <w:rPrChange w:id="1362" w:author="Chokka,Deepthi Tejaswani" w:date="2020-06-30T20:54:00Z">
                                <w:rPr/>
                              </w:rPrChange>
                            </w:rPr>
                            <w:t>…………………………………………….</w:t>
                          </w:r>
                        </w:ins>
                      </w:p>
                      <w:p w:rsidR="0020625E" w:rsidRPr="0070647F" w:rsidRDefault="0020625E">
                        <w:pPr>
                          <w:rPr>
                            <w:ins w:id="1363" w:author="Chokka,Deepthi Tejaswani" w:date="2020-06-30T20:32:00Z"/>
                            <w:rFonts w:ascii="Times New Roman" w:hAnsi="Times New Roman"/>
                            <w:szCs w:val="24"/>
                            <w:rPrChange w:id="1364" w:author="Chokka,Deepthi Tejaswani" w:date="2020-06-30T20:54:00Z">
                              <w:rPr>
                                <w:ins w:id="1365" w:author="Chokka,Deepthi Tejaswani" w:date="2020-06-30T20:32:00Z"/>
                              </w:rPr>
                            </w:rPrChange>
                          </w:rPr>
                        </w:pPr>
                        <w:ins w:id="1366" w:author="Chokka,Deepthi Tejaswani" w:date="2020-06-30T20:32:00Z">
                          <w:r w:rsidRPr="0070647F">
                            <w:rPr>
                              <w:rFonts w:ascii="Times New Roman" w:hAnsi="Times New Roman"/>
                              <w:szCs w:val="24"/>
                              <w:rPrChange w:id="1367" w:author="Chokka,Deepthi Tejaswani" w:date="2020-06-30T20:54:00Z">
                                <w:rPr/>
                              </w:rPrChange>
                            </w:rPr>
                            <w:t>…………………………………………….</w:t>
                          </w:r>
                        </w:ins>
                      </w:p>
                      <w:p w:rsidR="0020625E" w:rsidRPr="0070647F" w:rsidRDefault="0020625E">
                        <w:pPr>
                          <w:rPr>
                            <w:rFonts w:ascii="Times New Roman" w:hAnsi="Times New Roman"/>
                            <w:szCs w:val="24"/>
                            <w:rPrChange w:id="1368" w:author="Chokka,Deepthi Tejaswani" w:date="2020-06-30T20:54:00Z">
                              <w:rPr/>
                            </w:rPrChange>
                          </w:rPr>
                        </w:pPr>
                        <w:ins w:id="1369" w:author="Chokka,Deepthi Tejaswani" w:date="2020-06-30T20:32:00Z">
                          <w:r w:rsidRPr="0070647F">
                            <w:rPr>
                              <w:rFonts w:ascii="Times New Roman" w:hAnsi="Times New Roman"/>
                              <w:szCs w:val="24"/>
                              <w:rPrChange w:id="1370" w:author="Chokka,Deepthi Tejaswani" w:date="2020-06-30T20:54:00Z">
                                <w:rPr/>
                              </w:rPrChange>
                            </w:rPr>
                            <w:t>…………………………………………….</w:t>
                          </w:r>
                        </w:ins>
                      </w:p>
                    </w:txbxContent>
                  </v:textbox>
                  <w10:wrap anchorx="margin"/>
                </v:rect>
              </w:pict>
            </mc:Fallback>
          </mc:AlternateContent>
        </w:r>
      </w:ins>
    </w:p>
    <w:p w:rsidR="00CC5D28" w:rsidRDefault="00CC5D28">
      <w:pPr>
        <w:rPr>
          <w:ins w:id="1371" w:author="Chokka,Deepthi Tejaswani" w:date="2020-06-30T20:52:00Z"/>
          <w:rFonts w:ascii="Times New Roman" w:hAnsi="Times New Roman"/>
        </w:rPr>
      </w:pPr>
    </w:p>
    <w:p w:rsidR="00CC5D28" w:rsidRDefault="00CC5D28">
      <w:pPr>
        <w:rPr>
          <w:ins w:id="1372" w:author="Chokka,Deepthi Tejaswani" w:date="2020-06-30T20:52:00Z"/>
          <w:rFonts w:ascii="Times New Roman" w:hAnsi="Times New Roman"/>
        </w:rPr>
      </w:pPr>
    </w:p>
    <w:p w:rsidR="00CC5D28" w:rsidRDefault="00CC5D28">
      <w:pPr>
        <w:rPr>
          <w:ins w:id="1373" w:author="Chokka,Deepthi Tejaswani" w:date="2020-06-30T20:52:00Z"/>
          <w:rFonts w:ascii="Times New Roman" w:hAnsi="Times New Roman"/>
        </w:rPr>
      </w:pPr>
    </w:p>
    <w:p w:rsidR="00CC5D28" w:rsidRDefault="00CC5D28">
      <w:pPr>
        <w:rPr>
          <w:ins w:id="1374" w:author="Chokka,Deepthi Tejaswani" w:date="2020-06-30T20:52:00Z"/>
          <w:rFonts w:ascii="Times New Roman" w:hAnsi="Times New Roman"/>
        </w:rPr>
      </w:pPr>
    </w:p>
    <w:p w:rsidR="00CC5D28" w:rsidRDefault="00CC5D28">
      <w:pPr>
        <w:rPr>
          <w:ins w:id="1375" w:author="Chokka,Deepthi Tejaswani" w:date="2020-06-30T20:52:00Z"/>
          <w:rFonts w:ascii="Times New Roman" w:hAnsi="Times New Roman"/>
        </w:rPr>
      </w:pPr>
    </w:p>
    <w:p w:rsidR="00CC5D28" w:rsidRDefault="00CC5D28">
      <w:pPr>
        <w:rPr>
          <w:ins w:id="1376" w:author="Chokka,Deepthi Tejaswani" w:date="2020-06-30T20:52:00Z"/>
          <w:rFonts w:ascii="Times New Roman" w:hAnsi="Times New Roman"/>
        </w:rPr>
      </w:pPr>
    </w:p>
    <w:p w:rsidR="00CC5D28" w:rsidRDefault="00CC5D28">
      <w:pPr>
        <w:rPr>
          <w:ins w:id="1377" w:author="Chokka,Deepthi Tejaswani" w:date="2020-06-30T20:52:00Z"/>
          <w:rFonts w:ascii="Times New Roman" w:hAnsi="Times New Roman"/>
        </w:rPr>
      </w:pPr>
    </w:p>
    <w:p w:rsidR="00CC5D28" w:rsidRPr="00CC5D28" w:rsidRDefault="00CC5D28">
      <w:pPr>
        <w:rPr>
          <w:ins w:id="1378" w:author="Chokka,Deepthi Tejaswani" w:date="2020-06-30T20:26:00Z"/>
          <w:rFonts w:ascii="Times New Roman" w:hAnsi="Times New Roman"/>
          <w:rPrChange w:id="1379" w:author="Chokka,Deepthi Tejaswani" w:date="2020-06-30T20:51:00Z">
            <w:rPr>
              <w:ins w:id="1380" w:author="Chokka,Deepthi Tejaswani" w:date="2020-06-30T20:26:00Z"/>
              <w:rFonts w:ascii="Times New Roman" w:hAnsi="Times New Roman"/>
              <w:b/>
            </w:rPr>
          </w:rPrChange>
        </w:rPr>
      </w:pPr>
    </w:p>
    <w:p w:rsidR="007639F5" w:rsidRDefault="007639F5">
      <w:pPr>
        <w:rPr>
          <w:ins w:id="1381" w:author="Chokka,Deepthi Tejaswani" w:date="2020-06-30T20:54:00Z"/>
          <w:rFonts w:ascii="Times New Roman" w:hAnsi="Times New Roman"/>
          <w:b/>
        </w:rPr>
      </w:pPr>
    </w:p>
    <w:p w:rsidR="00CC5D28" w:rsidRDefault="00CC5D28">
      <w:pPr>
        <w:rPr>
          <w:ins w:id="1382" w:author="Chokka,Deepthi Tejaswani" w:date="2020-06-30T20:54:00Z"/>
          <w:rFonts w:ascii="Times New Roman" w:hAnsi="Times New Roman"/>
          <w:b/>
        </w:rPr>
      </w:pPr>
    </w:p>
    <w:p w:rsidR="00CC5D28" w:rsidRDefault="00CC5D28">
      <w:pPr>
        <w:rPr>
          <w:ins w:id="1383" w:author="Chokka,Deepthi Tejaswani" w:date="2020-06-30T20:54:00Z"/>
          <w:rFonts w:ascii="Times New Roman" w:hAnsi="Times New Roman"/>
          <w:b/>
        </w:rPr>
      </w:pPr>
    </w:p>
    <w:p w:rsidR="00CC5D28" w:rsidRDefault="00CC5D28">
      <w:pPr>
        <w:rPr>
          <w:ins w:id="1384" w:author="Chokka,Deepthi Tejaswani" w:date="2020-06-30T20:54:00Z"/>
          <w:rFonts w:ascii="Times New Roman" w:hAnsi="Times New Roman"/>
          <w:b/>
        </w:rPr>
      </w:pPr>
    </w:p>
    <w:p w:rsidR="00CC5D28" w:rsidRDefault="00CC5D28">
      <w:pPr>
        <w:rPr>
          <w:ins w:id="1385" w:author="Chokka,Deepthi Tejaswani" w:date="2020-06-30T20:54:00Z"/>
          <w:rFonts w:ascii="Times New Roman" w:hAnsi="Times New Roman"/>
          <w:b/>
        </w:rPr>
      </w:pPr>
    </w:p>
    <w:p w:rsidR="00CC5D28" w:rsidRDefault="00CC5D28">
      <w:pPr>
        <w:rPr>
          <w:ins w:id="1386" w:author="Chokka,Deepthi Tejaswani" w:date="2020-06-30T20:54:00Z"/>
          <w:rFonts w:ascii="Times New Roman" w:hAnsi="Times New Roman"/>
          <w:b/>
        </w:rPr>
      </w:pPr>
    </w:p>
    <w:p w:rsidR="00CC5D28" w:rsidRDefault="00CC5D28">
      <w:pPr>
        <w:rPr>
          <w:ins w:id="1387" w:author="Chokka,Deepthi Tejaswani" w:date="2020-06-30T20:54:00Z"/>
          <w:rFonts w:ascii="Times New Roman" w:hAnsi="Times New Roman"/>
          <w:b/>
        </w:rPr>
      </w:pPr>
    </w:p>
    <w:p w:rsidR="00CC5D28" w:rsidRDefault="00CC5D28">
      <w:pPr>
        <w:rPr>
          <w:ins w:id="1388" w:author="Chokka,Deepthi Tejaswani" w:date="2020-06-30T20:54:00Z"/>
          <w:rFonts w:ascii="Times New Roman" w:hAnsi="Times New Roman"/>
          <w:b/>
        </w:rPr>
      </w:pPr>
    </w:p>
    <w:p w:rsidR="00CC5D28" w:rsidRDefault="00CC5D28">
      <w:pPr>
        <w:rPr>
          <w:ins w:id="1389" w:author="Chokka,Deepthi Tejaswani" w:date="2020-06-30T20:54:00Z"/>
          <w:rFonts w:ascii="Times New Roman" w:hAnsi="Times New Roman"/>
          <w:b/>
        </w:rPr>
      </w:pPr>
    </w:p>
    <w:p w:rsidR="0070647F" w:rsidRDefault="0070647F">
      <w:pPr>
        <w:rPr>
          <w:ins w:id="1390" w:author="Chokka,Deepthi Tejaswani" w:date="2020-06-30T20:54:00Z"/>
          <w:rFonts w:ascii="Times New Roman" w:hAnsi="Times New Roman"/>
          <w:b/>
        </w:rPr>
      </w:pPr>
    </w:p>
    <w:p w:rsidR="0070647F" w:rsidRDefault="0070647F">
      <w:pPr>
        <w:rPr>
          <w:ins w:id="1391" w:author="Chokka,Deepthi Tejaswani" w:date="2020-06-30T20:54:00Z"/>
          <w:rFonts w:ascii="Times New Roman" w:hAnsi="Times New Roman"/>
          <w:b/>
        </w:rPr>
      </w:pPr>
    </w:p>
    <w:p w:rsidR="0070647F" w:rsidRDefault="0070647F">
      <w:pPr>
        <w:rPr>
          <w:ins w:id="1392" w:author="Chokka,Deepthi Tejaswani" w:date="2020-06-30T20:54:00Z"/>
          <w:rFonts w:ascii="Times New Roman" w:hAnsi="Times New Roman"/>
          <w:b/>
        </w:rPr>
      </w:pPr>
    </w:p>
    <w:p w:rsidR="0070647F" w:rsidRDefault="0070647F">
      <w:pPr>
        <w:rPr>
          <w:ins w:id="1393" w:author="Chokka,Deepthi Tejaswani" w:date="2020-06-30T20:54:00Z"/>
          <w:rFonts w:ascii="Times New Roman" w:hAnsi="Times New Roman"/>
          <w:b/>
        </w:rPr>
      </w:pPr>
    </w:p>
    <w:p w:rsidR="0070647F" w:rsidRDefault="0070647F">
      <w:pPr>
        <w:rPr>
          <w:ins w:id="1394" w:author="Chokka,Deepthi Tejaswani" w:date="2020-06-30T20:54:00Z"/>
          <w:rFonts w:ascii="Times New Roman" w:hAnsi="Times New Roman"/>
          <w:b/>
        </w:rPr>
      </w:pPr>
    </w:p>
    <w:p w:rsidR="0070647F" w:rsidRDefault="0070647F">
      <w:pPr>
        <w:rPr>
          <w:ins w:id="1395" w:author="Chokka,Deepthi Tejaswani" w:date="2020-06-30T20:54:00Z"/>
          <w:rFonts w:ascii="Times New Roman" w:hAnsi="Times New Roman"/>
          <w:b/>
        </w:rPr>
      </w:pPr>
    </w:p>
    <w:p w:rsidR="0070647F" w:rsidRDefault="0070647F">
      <w:pPr>
        <w:rPr>
          <w:ins w:id="1396" w:author="Chokka,Deepthi Tejaswani" w:date="2020-06-30T20:54:00Z"/>
          <w:rFonts w:ascii="Times New Roman" w:hAnsi="Times New Roman"/>
          <w:b/>
        </w:rPr>
      </w:pPr>
    </w:p>
    <w:p w:rsidR="0070647F" w:rsidRDefault="0070647F">
      <w:pPr>
        <w:rPr>
          <w:ins w:id="1397" w:author="Chokka,Deepthi Tejaswani" w:date="2020-06-30T20:54:00Z"/>
          <w:rFonts w:ascii="Times New Roman" w:hAnsi="Times New Roman"/>
          <w:b/>
        </w:rPr>
      </w:pPr>
    </w:p>
    <w:p w:rsidR="0070647F" w:rsidRDefault="0070647F">
      <w:pPr>
        <w:rPr>
          <w:ins w:id="1398" w:author="Chokka,Deepthi Tejaswani" w:date="2020-06-30T20:54:00Z"/>
          <w:rFonts w:ascii="Times New Roman" w:hAnsi="Times New Roman"/>
          <w:b/>
        </w:rPr>
      </w:pPr>
    </w:p>
    <w:p w:rsidR="0070647F" w:rsidRDefault="0070647F">
      <w:pPr>
        <w:rPr>
          <w:ins w:id="1399" w:author="Chokka,Deepthi Tejaswani" w:date="2020-06-30T20:54:00Z"/>
          <w:rFonts w:ascii="Times New Roman" w:hAnsi="Times New Roman"/>
          <w:b/>
        </w:rPr>
      </w:pPr>
    </w:p>
    <w:p w:rsidR="00CC5D28" w:rsidRDefault="00CC5D28">
      <w:pPr>
        <w:rPr>
          <w:ins w:id="1400" w:author="Chokka,Deepthi Tejaswani" w:date="2020-06-30T20:54:00Z"/>
          <w:rFonts w:ascii="Times New Roman" w:hAnsi="Times New Roman"/>
          <w:b/>
        </w:rPr>
      </w:pPr>
    </w:p>
    <w:p w:rsidR="00CC5D28" w:rsidRPr="007639F5" w:rsidRDefault="00CC5D28">
      <w:pPr>
        <w:rPr>
          <w:ins w:id="1401" w:author="Chokka,Deepthi Tejaswani" w:date="2020-06-29T13:51:00Z"/>
          <w:rFonts w:ascii="Times New Roman" w:hAnsi="Times New Roman"/>
          <w:b/>
        </w:rPr>
      </w:pPr>
    </w:p>
    <w:p w:rsidR="00A0455B" w:rsidRPr="00E705C3" w:rsidRDefault="00A0455B">
      <w:pPr>
        <w:pStyle w:val="Heading3"/>
        <w:numPr>
          <w:ilvl w:val="1"/>
          <w:numId w:val="42"/>
        </w:numPr>
        <w:rPr>
          <w:ins w:id="1402" w:author="Chokka,Deepthi Tejaswani" w:date="2020-06-29T13:54:00Z"/>
          <w:rFonts w:ascii="Times New Roman" w:hAnsi="Times New Roman"/>
          <w:sz w:val="32"/>
          <w:szCs w:val="32"/>
          <w:rPrChange w:id="1403" w:author="Chokka,Deepthi Tejaswani" w:date="2020-06-29T14:21:00Z">
            <w:rPr>
              <w:ins w:id="1404" w:author="Chokka,Deepthi Tejaswani" w:date="2020-06-29T13:54:00Z"/>
            </w:rPr>
          </w:rPrChange>
        </w:rPr>
        <w:pPrChange w:id="1405" w:author="Chokka,Deepthi Tejaswani" w:date="2020-06-29T13:56:00Z">
          <w:pPr/>
        </w:pPrChange>
      </w:pPr>
      <w:ins w:id="1406" w:author="Chokka,Deepthi Tejaswani" w:date="2020-06-29T13:56:00Z">
        <w:r w:rsidRPr="00E705C3">
          <w:rPr>
            <w:rFonts w:ascii="Times New Roman" w:hAnsi="Times New Roman"/>
            <w:sz w:val="32"/>
            <w:szCs w:val="32"/>
            <w:rPrChange w:id="1407" w:author="Chokka,Deepthi Tejaswani" w:date="2020-06-29T14:21:00Z">
              <w:rPr>
                <w:b/>
              </w:rPr>
            </w:rPrChange>
          </w:rPr>
          <w:lastRenderedPageBreak/>
          <w:t xml:space="preserve"> </w:t>
        </w:r>
      </w:ins>
      <w:ins w:id="1408" w:author="Chokka,Deepthi Tejaswani" w:date="2020-06-29T13:53:00Z">
        <w:r w:rsidRPr="00E705C3">
          <w:rPr>
            <w:rFonts w:ascii="Times New Roman" w:hAnsi="Times New Roman"/>
            <w:sz w:val="32"/>
            <w:szCs w:val="32"/>
            <w:rPrChange w:id="1409" w:author="Chokka,Deepthi Tejaswani" w:date="2020-06-29T14:21:00Z">
              <w:rPr>
                <w:b/>
              </w:rPr>
            </w:rPrChange>
          </w:rPr>
          <w:t>Reference:</w:t>
        </w:r>
      </w:ins>
      <w:ins w:id="1410" w:author="Chokka,Deepthi Tejaswani" w:date="2020-06-29T13:51:00Z">
        <w:r w:rsidRPr="00E705C3">
          <w:rPr>
            <w:rFonts w:ascii="Times New Roman" w:hAnsi="Times New Roman"/>
            <w:sz w:val="32"/>
            <w:szCs w:val="32"/>
            <w:rPrChange w:id="1411" w:author="Chokka,Deepthi Tejaswani" w:date="2020-06-29T14:21:00Z">
              <w:rPr/>
            </w:rPrChange>
          </w:rPr>
          <w:t xml:space="preserve"> </w:t>
        </w:r>
      </w:ins>
    </w:p>
    <w:p w:rsidR="00A0455B" w:rsidRDefault="00A0455B">
      <w:pPr>
        <w:rPr>
          <w:ins w:id="1412" w:author="Chokka,Deepthi Tejaswani" w:date="2020-06-29T13:54:00Z"/>
        </w:rPr>
      </w:pPr>
      <w:ins w:id="1413" w:author="Chokka,Deepthi Tejaswani" w:date="2020-06-29T13:54:00Z">
        <w:r>
          <w:t>For further guidelines,</w:t>
        </w:r>
      </w:ins>
      <w:ins w:id="1414" w:author="Chokka,Deepthi Tejaswani" w:date="2020-06-29T13:56:00Z">
        <w:r>
          <w:t xml:space="preserve"> </w:t>
        </w:r>
      </w:ins>
      <w:ins w:id="1415" w:author="Chokka,Deepthi Tejaswani" w:date="2020-06-29T13:54:00Z">
        <w:r>
          <w:t>an individual can refer to the websites stated below</w:t>
        </w:r>
      </w:ins>
      <w:ins w:id="1416" w:author="Chokka,Deepthi Tejaswani" w:date="2020-06-29T13:55:00Z">
        <w:r>
          <w:t>:</w:t>
        </w:r>
      </w:ins>
    </w:p>
    <w:p w:rsidR="00A0455B" w:rsidRPr="00A0455B" w:rsidRDefault="00A0455B">
      <w:pPr>
        <w:pStyle w:val="ListParagraph"/>
        <w:numPr>
          <w:ilvl w:val="0"/>
          <w:numId w:val="41"/>
        </w:numPr>
        <w:rPr>
          <w:ins w:id="1417" w:author="Chokka,Deepthi Tejaswani" w:date="2020-06-29T13:55:00Z"/>
          <w:rFonts w:ascii="Times New Roman" w:hAnsi="Times New Roman"/>
          <w:rPrChange w:id="1418" w:author="Chokka,Deepthi Tejaswani" w:date="2020-06-29T13:56:00Z">
            <w:rPr>
              <w:ins w:id="1419" w:author="Chokka,Deepthi Tejaswani" w:date="2020-06-29T13:55:00Z"/>
            </w:rPr>
          </w:rPrChange>
        </w:rPr>
        <w:pPrChange w:id="1420" w:author="Chokka,Deepthi Tejaswani" w:date="2020-06-29T13:56:00Z">
          <w:pPr/>
        </w:pPrChange>
      </w:pPr>
      <w:ins w:id="1421" w:author="Chokka,Deepthi Tejaswani" w:date="2020-06-29T13:54:00Z">
        <w:r w:rsidRPr="00A0455B">
          <w:rPr>
            <w:rFonts w:ascii="Times New Roman" w:hAnsi="Times New Roman"/>
            <w:rPrChange w:id="1422" w:author="Chokka,Deepthi Tejaswani" w:date="2020-06-29T13:56:00Z">
              <w:rPr/>
            </w:rPrChange>
          </w:rPr>
          <w:fldChar w:fldCharType="begin"/>
        </w:r>
        <w:r w:rsidRPr="00A0455B">
          <w:rPr>
            <w:rFonts w:ascii="Times New Roman" w:hAnsi="Times New Roman"/>
            <w:rPrChange w:id="1423" w:author="Chokka,Deepthi Tejaswani" w:date="2020-06-29T13:56:00Z">
              <w:rPr/>
            </w:rPrChange>
          </w:rPr>
          <w:instrText xml:space="preserve"> HYPERLINK "https://firebase.google.com/docs/storage" </w:instrText>
        </w:r>
        <w:r w:rsidRPr="00A0455B">
          <w:rPr>
            <w:rFonts w:ascii="Times New Roman" w:hAnsi="Times New Roman"/>
            <w:rPrChange w:id="1424" w:author="Chokka,Deepthi Tejaswani" w:date="2020-06-29T13:56:00Z">
              <w:rPr/>
            </w:rPrChange>
          </w:rPr>
          <w:fldChar w:fldCharType="separate"/>
        </w:r>
        <w:r w:rsidRPr="00A0455B">
          <w:rPr>
            <w:rStyle w:val="Hyperlink"/>
            <w:rFonts w:ascii="Times New Roman" w:hAnsi="Times New Roman"/>
            <w:rPrChange w:id="1425" w:author="Chokka,Deepthi Tejaswani" w:date="2020-06-29T13:56:00Z">
              <w:rPr>
                <w:rStyle w:val="Hyperlink"/>
              </w:rPr>
            </w:rPrChange>
          </w:rPr>
          <w:t>https://firebase.google.com/docs/storage</w:t>
        </w:r>
        <w:r w:rsidRPr="00A0455B">
          <w:rPr>
            <w:rFonts w:ascii="Times New Roman" w:hAnsi="Times New Roman"/>
            <w:rPrChange w:id="1426" w:author="Chokka,Deepthi Tejaswani" w:date="2020-06-29T13:56:00Z">
              <w:rPr/>
            </w:rPrChange>
          </w:rPr>
          <w:fldChar w:fldCharType="end"/>
        </w:r>
      </w:ins>
    </w:p>
    <w:p w:rsidR="00A0455B" w:rsidRPr="00A0455B" w:rsidRDefault="00A0455B">
      <w:pPr>
        <w:pStyle w:val="ListParagraph"/>
        <w:numPr>
          <w:ilvl w:val="0"/>
          <w:numId w:val="41"/>
        </w:numPr>
        <w:rPr>
          <w:ins w:id="1427" w:author="Chokka,Deepthi Tejaswani" w:date="2020-06-29T13:56:00Z"/>
          <w:rFonts w:ascii="Times New Roman" w:hAnsi="Times New Roman"/>
          <w:rPrChange w:id="1428" w:author="Chokka,Deepthi Tejaswani" w:date="2020-06-29T13:56:00Z">
            <w:rPr>
              <w:ins w:id="1429" w:author="Chokka,Deepthi Tejaswani" w:date="2020-06-29T13:56:00Z"/>
            </w:rPr>
          </w:rPrChange>
        </w:rPr>
        <w:pPrChange w:id="1430" w:author="Chokka,Deepthi Tejaswani" w:date="2020-06-29T13:56:00Z">
          <w:pPr/>
        </w:pPrChange>
      </w:pPr>
      <w:ins w:id="1431" w:author="Chokka,Deepthi Tejaswani" w:date="2020-06-29T13:55:00Z">
        <w:r w:rsidRPr="00A0455B">
          <w:rPr>
            <w:rFonts w:ascii="Times New Roman" w:hAnsi="Times New Roman"/>
            <w:rPrChange w:id="1432" w:author="Chokka,Deepthi Tejaswani" w:date="2020-06-29T13:56:00Z">
              <w:rPr/>
            </w:rPrChange>
          </w:rPr>
          <w:fldChar w:fldCharType="begin"/>
        </w:r>
        <w:r w:rsidRPr="00A0455B">
          <w:rPr>
            <w:rFonts w:ascii="Times New Roman" w:hAnsi="Times New Roman"/>
            <w:rPrChange w:id="1433" w:author="Chokka,Deepthi Tejaswani" w:date="2020-06-29T13:56:00Z">
              <w:rPr/>
            </w:rPrChange>
          </w:rPr>
          <w:instrText xml:space="preserve"> HYPERLINK "https://firebase.google.com/docs/database/android/start" </w:instrText>
        </w:r>
        <w:r w:rsidRPr="00A0455B">
          <w:rPr>
            <w:rFonts w:ascii="Times New Roman" w:hAnsi="Times New Roman"/>
            <w:rPrChange w:id="1434" w:author="Chokka,Deepthi Tejaswani" w:date="2020-06-29T13:56:00Z">
              <w:rPr/>
            </w:rPrChange>
          </w:rPr>
          <w:fldChar w:fldCharType="separate"/>
        </w:r>
        <w:r w:rsidRPr="00A0455B">
          <w:rPr>
            <w:rStyle w:val="Hyperlink"/>
            <w:rFonts w:ascii="Times New Roman" w:hAnsi="Times New Roman"/>
            <w:rPrChange w:id="1435" w:author="Chokka,Deepthi Tejaswani" w:date="2020-06-29T13:56:00Z">
              <w:rPr>
                <w:rStyle w:val="Hyperlink"/>
              </w:rPr>
            </w:rPrChange>
          </w:rPr>
          <w:t>https://firebase.google.com/docs/database/android/start</w:t>
        </w:r>
        <w:r w:rsidRPr="00A0455B">
          <w:rPr>
            <w:rFonts w:ascii="Times New Roman" w:hAnsi="Times New Roman"/>
            <w:rPrChange w:id="1436" w:author="Chokka,Deepthi Tejaswani" w:date="2020-06-29T13:56:00Z">
              <w:rPr/>
            </w:rPrChange>
          </w:rPr>
          <w:fldChar w:fldCharType="end"/>
        </w:r>
      </w:ins>
    </w:p>
    <w:p w:rsidR="00A0455B" w:rsidRDefault="00A0455B">
      <w:pPr>
        <w:pStyle w:val="ListParagraph"/>
        <w:numPr>
          <w:ilvl w:val="0"/>
          <w:numId w:val="41"/>
        </w:numPr>
        <w:rPr>
          <w:ins w:id="1437" w:author="Chokka,Deepthi Tejaswani" w:date="2020-06-30T18:21:00Z"/>
          <w:rFonts w:ascii="Times New Roman" w:hAnsi="Times New Roman"/>
        </w:rPr>
        <w:pPrChange w:id="1438" w:author="Chokka,Deepthi Tejaswani" w:date="2020-06-29T13:56:00Z">
          <w:pPr/>
        </w:pPrChange>
      </w:pPr>
      <w:ins w:id="1439" w:author="Chokka,Deepthi Tejaswani" w:date="2020-06-29T13:56:00Z">
        <w:r w:rsidRPr="00A0455B">
          <w:rPr>
            <w:rFonts w:ascii="Times New Roman" w:hAnsi="Times New Roman"/>
            <w:rPrChange w:id="1440" w:author="Chokka,Deepthi Tejaswani" w:date="2020-06-29T13:56:00Z">
              <w:rPr/>
            </w:rPrChange>
          </w:rPr>
          <w:fldChar w:fldCharType="begin"/>
        </w:r>
        <w:r w:rsidRPr="00A0455B">
          <w:rPr>
            <w:rFonts w:ascii="Times New Roman" w:hAnsi="Times New Roman"/>
            <w:rPrChange w:id="1441" w:author="Chokka,Deepthi Tejaswani" w:date="2020-06-29T13:56:00Z">
              <w:rPr/>
            </w:rPrChange>
          </w:rPr>
          <w:instrText xml:space="preserve"> HYPERLINK "https://firebase.google.com/docs/storage/android/start" </w:instrText>
        </w:r>
        <w:r w:rsidRPr="00A0455B">
          <w:rPr>
            <w:rFonts w:ascii="Times New Roman" w:hAnsi="Times New Roman"/>
            <w:rPrChange w:id="1442" w:author="Chokka,Deepthi Tejaswani" w:date="2020-06-29T13:56:00Z">
              <w:rPr/>
            </w:rPrChange>
          </w:rPr>
          <w:fldChar w:fldCharType="separate"/>
        </w:r>
        <w:r w:rsidRPr="00A0455B">
          <w:rPr>
            <w:rStyle w:val="Hyperlink"/>
            <w:rFonts w:ascii="Times New Roman" w:hAnsi="Times New Roman"/>
            <w:rPrChange w:id="1443" w:author="Chokka,Deepthi Tejaswani" w:date="2020-06-29T13:56:00Z">
              <w:rPr>
                <w:rStyle w:val="Hyperlink"/>
              </w:rPr>
            </w:rPrChange>
          </w:rPr>
          <w:t>https://firebase.google.com/docs/storage/android/start</w:t>
        </w:r>
        <w:r w:rsidRPr="00A0455B">
          <w:rPr>
            <w:rFonts w:ascii="Times New Roman" w:hAnsi="Times New Roman"/>
            <w:rPrChange w:id="1444" w:author="Chokka,Deepthi Tejaswani" w:date="2020-06-29T13:56:00Z">
              <w:rPr/>
            </w:rPrChange>
          </w:rPr>
          <w:fldChar w:fldCharType="end"/>
        </w:r>
      </w:ins>
    </w:p>
    <w:p w:rsidR="00DF4D9A" w:rsidRDefault="00DF4D9A">
      <w:pPr>
        <w:rPr>
          <w:ins w:id="1445" w:author="Chokka,Deepthi Tejaswani" w:date="2020-06-30T18:21:00Z"/>
          <w:rFonts w:ascii="Times New Roman" w:hAnsi="Times New Roman"/>
        </w:rPr>
      </w:pPr>
    </w:p>
    <w:p w:rsidR="00DF4D9A" w:rsidRDefault="00DF4D9A">
      <w:pPr>
        <w:rPr>
          <w:ins w:id="1446" w:author="Chokka,Deepthi Tejaswani" w:date="2020-06-30T18:21:00Z"/>
          <w:rFonts w:ascii="Times New Roman" w:hAnsi="Times New Roman"/>
        </w:rPr>
      </w:pPr>
    </w:p>
    <w:p w:rsidR="00DF4D9A" w:rsidRDefault="00DF4D9A">
      <w:pPr>
        <w:rPr>
          <w:ins w:id="1447" w:author="Chokka,Deepthi Tejaswani" w:date="2020-06-30T18:21:00Z"/>
          <w:rFonts w:ascii="Times New Roman" w:hAnsi="Times New Roman"/>
        </w:rPr>
      </w:pPr>
    </w:p>
    <w:p w:rsidR="00DF4D9A" w:rsidRDefault="00DF4D9A">
      <w:pPr>
        <w:rPr>
          <w:ins w:id="1448" w:author="Chokka,Deepthi Tejaswani" w:date="2020-06-30T18:21:00Z"/>
          <w:rFonts w:ascii="Times New Roman" w:hAnsi="Times New Roman"/>
        </w:rPr>
      </w:pPr>
    </w:p>
    <w:p w:rsidR="00DF4D9A" w:rsidRDefault="00DF4D9A">
      <w:pPr>
        <w:rPr>
          <w:ins w:id="1449" w:author="Chokka,Deepthi Tejaswani" w:date="2020-06-30T18:21:00Z"/>
          <w:rFonts w:ascii="Times New Roman" w:hAnsi="Times New Roman"/>
        </w:rPr>
      </w:pPr>
    </w:p>
    <w:p w:rsidR="00DF4D9A" w:rsidRDefault="00DF4D9A">
      <w:pPr>
        <w:rPr>
          <w:ins w:id="1450" w:author="Chokka,Deepthi Tejaswani" w:date="2020-06-30T18:21:00Z"/>
          <w:rFonts w:ascii="Times New Roman" w:hAnsi="Times New Roman"/>
        </w:rPr>
      </w:pPr>
    </w:p>
    <w:p w:rsidR="00DF4D9A" w:rsidRDefault="00DF4D9A">
      <w:pPr>
        <w:rPr>
          <w:ins w:id="1451" w:author="Chokka,Deepthi Tejaswani" w:date="2020-06-30T18:21:00Z"/>
          <w:rFonts w:ascii="Times New Roman" w:hAnsi="Times New Roman"/>
        </w:rPr>
      </w:pPr>
    </w:p>
    <w:p w:rsidR="00DF4D9A" w:rsidRDefault="00DF4D9A">
      <w:pPr>
        <w:rPr>
          <w:ins w:id="1452" w:author="Chokka,Deepthi Tejaswani" w:date="2020-06-30T18:21:00Z"/>
          <w:rFonts w:ascii="Times New Roman" w:hAnsi="Times New Roman"/>
        </w:rPr>
      </w:pPr>
    </w:p>
    <w:p w:rsidR="00DF4D9A" w:rsidRDefault="00DF4D9A">
      <w:pPr>
        <w:rPr>
          <w:ins w:id="1453" w:author="Chokka,Deepthi Tejaswani" w:date="2020-06-30T18:21:00Z"/>
          <w:rFonts w:ascii="Times New Roman" w:hAnsi="Times New Roman"/>
        </w:rPr>
      </w:pPr>
    </w:p>
    <w:p w:rsidR="00DF4D9A" w:rsidRDefault="00DF4D9A">
      <w:pPr>
        <w:rPr>
          <w:ins w:id="1454" w:author="Chokka,Deepthi Tejaswani" w:date="2020-06-30T18:21:00Z"/>
          <w:rFonts w:ascii="Times New Roman" w:hAnsi="Times New Roman"/>
        </w:rPr>
      </w:pPr>
    </w:p>
    <w:p w:rsidR="00DF4D9A" w:rsidRDefault="00DF4D9A">
      <w:pPr>
        <w:rPr>
          <w:ins w:id="1455" w:author="Chokka,Deepthi Tejaswani" w:date="2020-06-30T18:21:00Z"/>
          <w:rFonts w:ascii="Times New Roman" w:hAnsi="Times New Roman"/>
        </w:rPr>
      </w:pPr>
    </w:p>
    <w:p w:rsidR="00DF4D9A" w:rsidRDefault="00DF4D9A">
      <w:pPr>
        <w:rPr>
          <w:ins w:id="1456" w:author="Chokka,Deepthi Tejaswani" w:date="2020-06-30T18:21:00Z"/>
          <w:rFonts w:ascii="Times New Roman" w:hAnsi="Times New Roman"/>
        </w:rPr>
      </w:pPr>
    </w:p>
    <w:p w:rsidR="00DF4D9A" w:rsidRDefault="00DF4D9A">
      <w:pPr>
        <w:rPr>
          <w:ins w:id="1457" w:author="Chokka,Deepthi Tejaswani" w:date="2020-06-30T18:21:00Z"/>
          <w:rFonts w:ascii="Times New Roman" w:hAnsi="Times New Roman"/>
        </w:rPr>
      </w:pPr>
    </w:p>
    <w:p w:rsidR="00DF4D9A" w:rsidRDefault="00DF4D9A">
      <w:pPr>
        <w:rPr>
          <w:ins w:id="1458" w:author="Chokka,Deepthi Tejaswani" w:date="2020-06-30T18:21:00Z"/>
          <w:rFonts w:ascii="Times New Roman" w:hAnsi="Times New Roman"/>
        </w:rPr>
      </w:pPr>
    </w:p>
    <w:p w:rsidR="00DF4D9A" w:rsidRDefault="00DF4D9A">
      <w:pPr>
        <w:rPr>
          <w:ins w:id="1459" w:author="Chokka,Deepthi Tejaswani" w:date="2020-06-30T18:21:00Z"/>
          <w:rFonts w:ascii="Times New Roman" w:hAnsi="Times New Roman"/>
        </w:rPr>
      </w:pPr>
    </w:p>
    <w:p w:rsidR="00DF4D9A" w:rsidRDefault="00DF4D9A">
      <w:pPr>
        <w:rPr>
          <w:ins w:id="1460" w:author="Chokka,Deepthi Tejaswani" w:date="2020-06-30T18:21:00Z"/>
          <w:rFonts w:ascii="Times New Roman" w:hAnsi="Times New Roman"/>
        </w:rPr>
      </w:pPr>
    </w:p>
    <w:p w:rsidR="00DF4D9A" w:rsidRDefault="00DF4D9A">
      <w:pPr>
        <w:rPr>
          <w:ins w:id="1461" w:author="Chokka,Deepthi Tejaswani" w:date="2020-06-30T20:46:00Z"/>
          <w:rFonts w:ascii="Times New Roman" w:hAnsi="Times New Roman"/>
        </w:rPr>
      </w:pPr>
    </w:p>
    <w:p w:rsidR="00CC5D28" w:rsidRDefault="00CC5D28">
      <w:pPr>
        <w:rPr>
          <w:ins w:id="1462" w:author="Chokka,Deepthi Tejaswani" w:date="2020-06-30T20:46:00Z"/>
          <w:rFonts w:ascii="Times New Roman" w:hAnsi="Times New Roman"/>
        </w:rPr>
      </w:pPr>
    </w:p>
    <w:p w:rsidR="00CC5D28" w:rsidRDefault="00CC5D28">
      <w:pPr>
        <w:rPr>
          <w:ins w:id="1463" w:author="Chokka,Deepthi Tejaswani" w:date="2020-06-30T20:46:00Z"/>
          <w:rFonts w:ascii="Times New Roman" w:hAnsi="Times New Roman"/>
        </w:rPr>
      </w:pPr>
    </w:p>
    <w:p w:rsidR="00CC5D28" w:rsidRDefault="00CC5D28">
      <w:pPr>
        <w:rPr>
          <w:ins w:id="1464" w:author="Chokka,Deepthi Tejaswani" w:date="2020-06-30T20:46:00Z"/>
          <w:rFonts w:ascii="Times New Roman" w:hAnsi="Times New Roman"/>
        </w:rPr>
      </w:pPr>
    </w:p>
    <w:p w:rsidR="00CC5D28" w:rsidRDefault="00CC5D28">
      <w:pPr>
        <w:rPr>
          <w:ins w:id="1465" w:author="Chokka,Deepthi Tejaswani" w:date="2020-06-30T20:46:00Z"/>
          <w:rFonts w:ascii="Times New Roman" w:hAnsi="Times New Roman"/>
        </w:rPr>
      </w:pPr>
    </w:p>
    <w:p w:rsidR="00CC5D28" w:rsidRDefault="00CC5D28">
      <w:pPr>
        <w:rPr>
          <w:ins w:id="1466" w:author="Chokka,Deepthi Tejaswani" w:date="2020-06-30T20:46:00Z"/>
          <w:rFonts w:ascii="Times New Roman" w:hAnsi="Times New Roman"/>
        </w:rPr>
      </w:pPr>
    </w:p>
    <w:p w:rsidR="00CC5D28" w:rsidRDefault="00CC5D28">
      <w:pPr>
        <w:rPr>
          <w:ins w:id="1467" w:author="Chokka,Deepthi Tejaswani" w:date="2020-06-30T20:46:00Z"/>
          <w:rFonts w:ascii="Times New Roman" w:hAnsi="Times New Roman"/>
        </w:rPr>
      </w:pPr>
    </w:p>
    <w:p w:rsidR="00CC5D28" w:rsidRDefault="00CC5D28">
      <w:pPr>
        <w:rPr>
          <w:ins w:id="1468" w:author="Chokka,Deepthi Tejaswani" w:date="2020-06-30T20:55:00Z"/>
          <w:rFonts w:ascii="Times New Roman" w:hAnsi="Times New Roman"/>
        </w:rPr>
      </w:pPr>
    </w:p>
    <w:p w:rsidR="0070647F" w:rsidRDefault="0070647F">
      <w:pPr>
        <w:rPr>
          <w:ins w:id="1469" w:author="Chokka,Deepthi Tejaswani" w:date="2020-06-30T20:55:00Z"/>
          <w:rFonts w:ascii="Times New Roman" w:hAnsi="Times New Roman"/>
        </w:rPr>
      </w:pPr>
    </w:p>
    <w:p w:rsidR="0070647F" w:rsidRDefault="0070647F">
      <w:pPr>
        <w:rPr>
          <w:ins w:id="1470" w:author="Chokka,Deepthi Tejaswani" w:date="2020-06-30T20:55:00Z"/>
          <w:rFonts w:ascii="Times New Roman" w:hAnsi="Times New Roman"/>
        </w:rPr>
      </w:pPr>
    </w:p>
    <w:p w:rsidR="0070647F" w:rsidRDefault="0070647F">
      <w:pPr>
        <w:rPr>
          <w:ins w:id="1471" w:author="Chokka,Deepthi Tejaswani" w:date="2020-06-30T20:55:00Z"/>
          <w:rFonts w:ascii="Times New Roman" w:hAnsi="Times New Roman"/>
        </w:rPr>
      </w:pPr>
    </w:p>
    <w:p w:rsidR="0070647F" w:rsidRDefault="0070647F">
      <w:pPr>
        <w:rPr>
          <w:ins w:id="1472" w:author="Chokka,Deepthi Tejaswani" w:date="2020-06-30T20:55:00Z"/>
          <w:rFonts w:ascii="Times New Roman" w:hAnsi="Times New Roman"/>
        </w:rPr>
      </w:pPr>
    </w:p>
    <w:p w:rsidR="0070647F" w:rsidRDefault="0070647F">
      <w:pPr>
        <w:rPr>
          <w:ins w:id="1473" w:author="Chokka,Deepthi Tejaswani" w:date="2020-06-30T20:55:00Z"/>
          <w:rFonts w:ascii="Times New Roman" w:hAnsi="Times New Roman"/>
        </w:rPr>
      </w:pPr>
    </w:p>
    <w:p w:rsidR="0070647F" w:rsidRDefault="0070647F">
      <w:pPr>
        <w:rPr>
          <w:ins w:id="1474" w:author="Chokka,Deepthi Tejaswani" w:date="2020-06-30T20:55:00Z"/>
          <w:rFonts w:ascii="Times New Roman" w:hAnsi="Times New Roman"/>
        </w:rPr>
      </w:pPr>
    </w:p>
    <w:p w:rsidR="0070647F" w:rsidRDefault="0070647F">
      <w:pPr>
        <w:rPr>
          <w:ins w:id="1475" w:author="Chokka,Deepthi Tejaswani" w:date="2020-06-30T20:55:00Z"/>
          <w:rFonts w:ascii="Times New Roman" w:hAnsi="Times New Roman"/>
        </w:rPr>
      </w:pPr>
    </w:p>
    <w:p w:rsidR="0070647F" w:rsidRDefault="0070647F">
      <w:pPr>
        <w:rPr>
          <w:ins w:id="1476" w:author="Chokka,Deepthi Tejaswani" w:date="2020-06-30T20:55:00Z"/>
          <w:rFonts w:ascii="Times New Roman" w:hAnsi="Times New Roman"/>
        </w:rPr>
      </w:pPr>
    </w:p>
    <w:p w:rsidR="0070647F" w:rsidRDefault="0070647F">
      <w:pPr>
        <w:rPr>
          <w:ins w:id="1477" w:author="Chokka,Deepthi Tejaswani" w:date="2020-06-30T20:55:00Z"/>
          <w:rFonts w:ascii="Times New Roman" w:hAnsi="Times New Roman"/>
        </w:rPr>
      </w:pPr>
    </w:p>
    <w:p w:rsidR="0070647F" w:rsidRDefault="0070647F">
      <w:pPr>
        <w:rPr>
          <w:ins w:id="1478" w:author="Chokka,Deepthi Tejaswani" w:date="2020-06-30T20:55:00Z"/>
          <w:rFonts w:ascii="Times New Roman" w:hAnsi="Times New Roman"/>
        </w:rPr>
      </w:pPr>
    </w:p>
    <w:p w:rsidR="0070647F" w:rsidRDefault="0070647F">
      <w:pPr>
        <w:rPr>
          <w:ins w:id="1479" w:author="Chokka,Deepthi Tejaswani" w:date="2020-06-30T20:55:00Z"/>
          <w:rFonts w:ascii="Times New Roman" w:hAnsi="Times New Roman"/>
        </w:rPr>
      </w:pPr>
    </w:p>
    <w:p w:rsidR="0070647F" w:rsidRDefault="0070647F">
      <w:pPr>
        <w:rPr>
          <w:ins w:id="1480" w:author="Chokka,Deepthi Tejaswani" w:date="2020-06-30T20:55:00Z"/>
          <w:rFonts w:ascii="Times New Roman" w:hAnsi="Times New Roman"/>
        </w:rPr>
      </w:pPr>
    </w:p>
    <w:p w:rsidR="0070647F" w:rsidRDefault="0070647F">
      <w:pPr>
        <w:rPr>
          <w:ins w:id="1481" w:author="Chokka,Deepthi Tejaswani" w:date="2020-06-30T20:55:00Z"/>
          <w:rFonts w:ascii="Times New Roman" w:hAnsi="Times New Roman"/>
        </w:rPr>
      </w:pPr>
    </w:p>
    <w:p w:rsidR="0070647F" w:rsidRDefault="0070647F">
      <w:pPr>
        <w:rPr>
          <w:ins w:id="1482" w:author="Chokka,Deepthi Tejaswani" w:date="2020-06-30T20:55:00Z"/>
          <w:rFonts w:ascii="Times New Roman" w:hAnsi="Times New Roman"/>
        </w:rPr>
      </w:pPr>
    </w:p>
    <w:p w:rsidR="0070647F" w:rsidRDefault="0070647F">
      <w:pPr>
        <w:rPr>
          <w:ins w:id="1483" w:author="Chokka,Deepthi Tejaswani" w:date="2020-06-30T20:55:00Z"/>
          <w:rFonts w:ascii="Times New Roman" w:hAnsi="Times New Roman"/>
        </w:rPr>
      </w:pPr>
    </w:p>
    <w:p w:rsidR="0070647F" w:rsidRDefault="0070647F">
      <w:pPr>
        <w:rPr>
          <w:ins w:id="1484" w:author="Chokka,Deepthi Tejaswani" w:date="2020-06-30T20:46:00Z"/>
          <w:rFonts w:ascii="Times New Roman" w:hAnsi="Times New Roman"/>
        </w:rPr>
      </w:pPr>
    </w:p>
    <w:p w:rsidR="00CC5D28" w:rsidRDefault="00CC5D28">
      <w:pPr>
        <w:rPr>
          <w:ins w:id="1485" w:author="Chokka,Deepthi Tejaswani" w:date="2020-06-30T18:21:00Z"/>
          <w:rFonts w:ascii="Times New Roman" w:hAnsi="Times New Roman"/>
        </w:rPr>
      </w:pPr>
    </w:p>
    <w:p w:rsidR="00DF4D9A" w:rsidRPr="00DF4D9A" w:rsidRDefault="00DF4D9A">
      <w:pPr>
        <w:pStyle w:val="Heading1"/>
        <w:numPr>
          <w:ilvl w:val="0"/>
          <w:numId w:val="42"/>
        </w:numPr>
        <w:jc w:val="center"/>
        <w:rPr>
          <w:ins w:id="1486" w:author="Chokka,Deepthi Tejaswani" w:date="2020-06-30T18:22:00Z"/>
          <w:rFonts w:ascii="Times New Roman" w:hAnsi="Times New Roman"/>
          <w:rPrChange w:id="1487" w:author="Chokka,Deepthi Tejaswani" w:date="2020-06-30T18:22:00Z">
            <w:rPr>
              <w:ins w:id="1488" w:author="Chokka,Deepthi Tejaswani" w:date="2020-06-30T18:22:00Z"/>
            </w:rPr>
          </w:rPrChange>
        </w:rPr>
        <w:pPrChange w:id="1489" w:author="Chokka,Deepthi Tejaswani" w:date="2020-06-30T18:22:00Z">
          <w:pPr/>
        </w:pPrChange>
      </w:pPr>
      <w:ins w:id="1490" w:author="Chokka,Deepthi Tejaswani" w:date="2020-06-30T18:22:00Z">
        <w:r w:rsidRPr="00DF4D9A">
          <w:rPr>
            <w:rFonts w:ascii="Times New Roman" w:hAnsi="Times New Roman"/>
            <w:rPrChange w:id="1491" w:author="Chokka,Deepthi Tejaswani" w:date="2020-06-30T18:22:00Z">
              <w:rPr/>
            </w:rPrChange>
          </w:rPr>
          <w:lastRenderedPageBreak/>
          <w:t>End-user Manual</w:t>
        </w:r>
      </w:ins>
    </w:p>
    <w:p w:rsidR="00DF4D9A" w:rsidRPr="00DF4D9A" w:rsidRDefault="001F24CC">
      <w:pPr>
        <w:ind w:left="360"/>
        <w:rPr>
          <w:ins w:id="1492" w:author="Chokka,Deepthi Tejaswani" w:date="2020-06-30T18:25:00Z"/>
          <w:rFonts w:ascii="Times New Roman" w:hAnsi="Times New Roman"/>
          <w:rPrChange w:id="1493" w:author="Chokka,Deepthi Tejaswani" w:date="2020-06-30T18:25:00Z">
            <w:rPr>
              <w:ins w:id="1494" w:author="Chokka,Deepthi Tejaswani" w:date="2020-06-30T18:25:00Z"/>
            </w:rPr>
          </w:rPrChange>
        </w:rPr>
        <w:pPrChange w:id="1495" w:author="Chokka,Deepthi Tejaswani" w:date="2020-06-30T18:48:00Z">
          <w:pPr/>
        </w:pPrChange>
      </w:pPr>
      <w:ins w:id="1496" w:author="Chokka,Deepthi Tejaswani" w:date="2020-06-30T18:47:00Z">
        <w:r>
          <w:rPr>
            <w:rFonts w:ascii="Times New Roman" w:hAnsi="Times New Roman"/>
          </w:rPr>
          <w:tab/>
        </w:r>
      </w:ins>
      <w:ins w:id="1497" w:author="Chokka,Deepthi Tejaswani" w:date="2020-06-30T18:48:00Z">
        <w:r w:rsidR="00F10836">
          <w:rPr>
            <w:rFonts w:ascii="Times New Roman" w:hAnsi="Times New Roman"/>
          </w:rPr>
          <w:tab/>
        </w:r>
      </w:ins>
      <w:ins w:id="1498" w:author="Chokka,Deepthi Tejaswani" w:date="2020-06-30T18:22:00Z">
        <w:r w:rsidR="00DF4D9A" w:rsidRPr="00DF4D9A">
          <w:rPr>
            <w:rFonts w:ascii="Times New Roman" w:hAnsi="Times New Roman"/>
            <w:rPrChange w:id="1499" w:author="Chokka,Deepthi Tejaswani" w:date="2020-06-30T18:25:00Z">
              <w:rPr/>
            </w:rPrChange>
          </w:rPr>
          <w:t xml:space="preserve">The end-user manual is used to show or direct as to how the user should use the </w:t>
        </w:r>
      </w:ins>
      <w:ins w:id="1500" w:author="Chokka,Deepthi Tejaswani" w:date="2020-06-30T18:23:00Z">
        <w:r w:rsidR="00DF4D9A" w:rsidRPr="00DF4D9A">
          <w:rPr>
            <w:rFonts w:ascii="Times New Roman" w:hAnsi="Times New Roman"/>
            <w:rPrChange w:id="1501" w:author="Chokka,Deepthi Tejaswani" w:date="2020-06-30T18:25:00Z">
              <w:rPr/>
            </w:rPrChange>
          </w:rPr>
          <w:t>application</w:t>
        </w:r>
      </w:ins>
      <w:ins w:id="1502" w:author="Chokka,Deepthi Tejaswani" w:date="2020-06-30T18:22:00Z">
        <w:r w:rsidR="00DF4D9A" w:rsidRPr="00DF4D9A">
          <w:rPr>
            <w:rFonts w:ascii="Times New Roman" w:hAnsi="Times New Roman"/>
            <w:rPrChange w:id="1503" w:author="Chokka,Deepthi Tejaswani" w:date="2020-06-30T18:25:00Z">
              <w:rPr/>
            </w:rPrChange>
          </w:rPr>
          <w:t xml:space="preserve">. </w:t>
        </w:r>
      </w:ins>
      <w:ins w:id="1504" w:author="Chokka,Deepthi Tejaswani" w:date="2020-06-30T18:23:00Z">
        <w:r w:rsidR="00DF4D9A" w:rsidRPr="00DF4D9A">
          <w:rPr>
            <w:rFonts w:ascii="Times New Roman" w:hAnsi="Times New Roman"/>
            <w:rPrChange w:id="1505" w:author="Chokka,Deepthi Tejaswani" w:date="2020-06-30T18:25:00Z">
              <w:rPr/>
            </w:rPrChange>
          </w:rPr>
          <w:t xml:space="preserve">This ensures that the user of this application know what shall the next page be if an individual clicks upon a button. </w:t>
        </w:r>
      </w:ins>
      <w:ins w:id="1506" w:author="Chokka,Deepthi Tejaswani" w:date="2020-06-30T18:24:00Z">
        <w:r w:rsidR="00DF4D9A" w:rsidRPr="00DF4D9A">
          <w:rPr>
            <w:rFonts w:ascii="Times New Roman" w:hAnsi="Times New Roman"/>
            <w:rPrChange w:id="1507" w:author="Chokka,Deepthi Tejaswani" w:date="2020-06-30T18:25:00Z">
              <w:rPr/>
            </w:rPrChange>
          </w:rPr>
          <w:t xml:space="preserve">Thus clarifying the </w:t>
        </w:r>
      </w:ins>
      <w:ins w:id="1508" w:author="Chokka,Deepthi Tejaswani" w:date="2020-06-30T18:25:00Z">
        <w:r w:rsidR="00DF4D9A" w:rsidRPr="00DF4D9A">
          <w:rPr>
            <w:rFonts w:ascii="Times New Roman" w:hAnsi="Times New Roman"/>
            <w:rPrChange w:id="1509" w:author="Chokka,Deepthi Tejaswani" w:date="2020-06-30T18:25:00Z">
              <w:rPr/>
            </w:rPrChange>
          </w:rPr>
          <w:t>doubts and all queries that arise when using the application.</w:t>
        </w:r>
      </w:ins>
    </w:p>
    <w:p w:rsidR="00DF4D9A" w:rsidRDefault="00DF4D9A">
      <w:pPr>
        <w:rPr>
          <w:ins w:id="1510" w:author="Chokka,Deepthi Tejaswani" w:date="2020-06-30T18:38:00Z"/>
        </w:rPr>
      </w:pPr>
    </w:p>
    <w:p w:rsidR="001F24CC" w:rsidRPr="001F24CC" w:rsidRDefault="001F24CC">
      <w:pPr>
        <w:pStyle w:val="ListParagraph"/>
        <w:numPr>
          <w:ilvl w:val="0"/>
          <w:numId w:val="43"/>
        </w:numPr>
        <w:rPr>
          <w:ins w:id="1511" w:author="Chokka,Deepthi Tejaswani" w:date="2020-06-30T18:25:00Z"/>
          <w:b/>
          <w:rPrChange w:id="1512" w:author="Chokka,Deepthi Tejaswani" w:date="2020-06-30T18:39:00Z">
            <w:rPr>
              <w:ins w:id="1513" w:author="Chokka,Deepthi Tejaswani" w:date="2020-06-30T18:25:00Z"/>
            </w:rPr>
          </w:rPrChange>
        </w:rPr>
        <w:pPrChange w:id="1514" w:author="Chokka,Deepthi Tejaswani" w:date="2020-06-30T18:38:00Z">
          <w:pPr/>
        </w:pPrChange>
      </w:pPr>
      <w:ins w:id="1515" w:author="Chokka,Deepthi Tejaswani" w:date="2020-06-30T18:38:00Z">
        <w:r w:rsidRPr="001F24CC">
          <w:rPr>
            <w:b/>
            <w:rPrChange w:id="1516" w:author="Chokka,Deepthi Tejaswani" w:date="2020-06-30T18:39:00Z">
              <w:rPr/>
            </w:rPrChange>
          </w:rPr>
          <w:t>Home screen</w:t>
        </w:r>
      </w:ins>
      <w:ins w:id="1517" w:author="Chokka,Deepthi Tejaswani" w:date="2020-06-30T18:39:00Z">
        <w:r w:rsidRPr="001F24CC">
          <w:rPr>
            <w:b/>
            <w:rPrChange w:id="1518" w:author="Chokka,Deepthi Tejaswani" w:date="2020-06-30T18:39:00Z">
              <w:rPr/>
            </w:rPrChange>
          </w:rPr>
          <w:t>:</w:t>
        </w:r>
      </w:ins>
    </w:p>
    <w:p w:rsidR="00DF4D9A" w:rsidRDefault="001F24CC">
      <w:pPr>
        <w:rPr>
          <w:ins w:id="1519" w:author="Chokka,Deepthi Tejaswani" w:date="2020-06-30T18:25:00Z"/>
        </w:rPr>
      </w:pPr>
      <w:ins w:id="1520" w:author="Chokka,Deepthi Tejaswani" w:date="2020-06-30T18:41:00Z">
        <w:r>
          <w:tab/>
        </w:r>
      </w:ins>
    </w:p>
    <w:p w:rsidR="00DF4D9A" w:rsidRDefault="001F24CC">
      <w:pPr>
        <w:rPr>
          <w:ins w:id="1521" w:author="Chokka,Deepthi Tejaswani" w:date="2020-06-30T18:32:00Z"/>
        </w:rPr>
      </w:pPr>
      <w:ins w:id="1522" w:author="Chokka,Deepthi Tejaswani" w:date="2020-06-30T18:41:00Z">
        <w:r>
          <w:tab/>
        </w:r>
        <w:r>
          <w:tab/>
        </w:r>
        <w:r>
          <w:tab/>
        </w:r>
      </w:ins>
      <w:ins w:id="1523" w:author="Chokka,Deepthi Tejaswani" w:date="2020-06-30T18:24:00Z">
        <w:r w:rsidR="00DF4D9A">
          <w:t xml:space="preserve"> </w:t>
        </w:r>
      </w:ins>
      <w:ins w:id="1524" w:author="Chokka,Deepthi Tejaswani" w:date="2020-06-30T18:32:00Z">
        <w:r>
          <w:rPr>
            <w:noProof/>
          </w:rPr>
          <w:drawing>
            <wp:inline distT="0" distB="0" distL="0" distR="0" wp14:anchorId="5D2E20FA" wp14:editId="4DB40B42">
              <wp:extent cx="2038350" cy="3609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350" cy="3609975"/>
                      </a:xfrm>
                      <a:prstGeom prst="rect">
                        <a:avLst/>
                      </a:prstGeom>
                    </pic:spPr>
                  </pic:pic>
                </a:graphicData>
              </a:graphic>
            </wp:inline>
          </w:drawing>
        </w:r>
      </w:ins>
    </w:p>
    <w:p w:rsidR="001F24CC" w:rsidRDefault="001F24CC">
      <w:pPr>
        <w:rPr>
          <w:ins w:id="1525" w:author="Chokka,Deepthi Tejaswani" w:date="2020-06-30T18:32:00Z"/>
        </w:rPr>
      </w:pPr>
    </w:p>
    <w:p w:rsidR="001F24CC" w:rsidRDefault="001F24CC">
      <w:pPr>
        <w:ind w:left="720"/>
        <w:rPr>
          <w:ins w:id="1526" w:author="Chokka,Deepthi Tejaswani" w:date="2020-06-30T18:39:00Z"/>
        </w:rPr>
        <w:pPrChange w:id="1527" w:author="Chokka,Deepthi Tejaswani" w:date="2020-06-30T18:41:00Z">
          <w:pPr/>
        </w:pPrChange>
      </w:pPr>
      <w:ins w:id="1528" w:author="Chokka,Deepthi Tejaswani" w:date="2020-06-30T18:41:00Z">
        <w:r>
          <w:tab/>
        </w:r>
      </w:ins>
      <w:ins w:id="1529" w:author="Chokka,Deepthi Tejaswani" w:date="2020-06-30T18:32:00Z">
        <w:r>
          <w:t>If the app runs successfully, then the above screen will be displayed to the user of the application.</w:t>
        </w:r>
      </w:ins>
      <w:ins w:id="1530" w:author="Chokka,Deepthi Tejaswani" w:date="2020-06-30T18:33:00Z">
        <w:r>
          <w:t xml:space="preserve"> There are two buttons namely join now and login. These buttons are used by the customer accordingly</w:t>
        </w:r>
      </w:ins>
      <w:ins w:id="1531" w:author="Chokka,Deepthi Tejaswani" w:date="2020-06-30T18:34:00Z">
        <w:r>
          <w:t>. Admin does not have the functionality to register</w:t>
        </w:r>
      </w:ins>
      <w:ins w:id="1532" w:author="Chokka,Deepthi Tejaswani" w:date="2020-06-30T18:37:00Z">
        <w:r>
          <w:t xml:space="preserve"> but admin shares the same </w:t>
        </w:r>
      </w:ins>
      <w:ins w:id="1533" w:author="Chokka,Deepthi Tejaswani" w:date="2020-06-30T18:38:00Z">
        <w:r>
          <w:t xml:space="preserve">login </w:t>
        </w:r>
      </w:ins>
      <w:ins w:id="1534" w:author="Chokka,Deepthi Tejaswani" w:date="2020-06-30T18:37:00Z">
        <w:r>
          <w:t xml:space="preserve">page </w:t>
        </w:r>
      </w:ins>
      <w:ins w:id="1535" w:author="Chokka,Deepthi Tejaswani" w:date="2020-06-30T18:38:00Z">
        <w:r>
          <w:t xml:space="preserve">with that of the customer </w:t>
        </w:r>
      </w:ins>
      <w:ins w:id="1536" w:author="Chokka,Deepthi Tejaswani" w:date="2020-06-30T18:37:00Z">
        <w:r>
          <w:t>in order to login</w:t>
        </w:r>
      </w:ins>
      <w:ins w:id="1537" w:author="Chokka,Deepthi Tejaswani" w:date="2020-06-30T18:38:00Z">
        <w:r>
          <w:t xml:space="preserve"> as an admin.</w:t>
        </w:r>
      </w:ins>
      <w:ins w:id="1538" w:author="Chokka,Deepthi Tejaswani" w:date="2020-06-30T18:37:00Z">
        <w:r>
          <w:t xml:space="preserve"> </w:t>
        </w:r>
      </w:ins>
    </w:p>
    <w:p w:rsidR="00F10836" w:rsidRDefault="00F10836">
      <w:pPr>
        <w:ind w:left="720"/>
        <w:rPr>
          <w:ins w:id="1539" w:author="Chokka,Deepthi Tejaswani" w:date="2020-06-30T18:39:00Z"/>
        </w:rPr>
        <w:pPrChange w:id="1540" w:author="Chokka,Deepthi Tejaswani" w:date="2020-06-30T19:04:00Z">
          <w:pPr/>
        </w:pPrChange>
      </w:pPr>
      <w:ins w:id="1541" w:author="Chokka,Deepthi Tejaswani" w:date="2020-06-30T18:48:00Z">
        <w:r>
          <w:tab/>
        </w:r>
      </w:ins>
      <w:ins w:id="1542" w:author="Chokka,Deepthi Tejaswani" w:date="2020-06-30T18:49:00Z">
        <w:r>
          <w:t xml:space="preserve">If an individual customer clicks upon </w:t>
        </w:r>
      </w:ins>
      <w:ins w:id="1543" w:author="Chokka,Deepthi Tejaswani" w:date="2020-06-30T18:50:00Z">
        <w:r>
          <w:t>“</w:t>
        </w:r>
      </w:ins>
      <w:ins w:id="1544" w:author="Chokka,Deepthi Tejaswani" w:date="2020-06-30T18:49:00Z">
        <w:r>
          <w:t>Join Now</w:t>
        </w:r>
      </w:ins>
      <w:ins w:id="1545" w:author="Chokka,Deepthi Tejaswani" w:date="2020-06-30T18:50:00Z">
        <w:r>
          <w:t>”</w:t>
        </w:r>
      </w:ins>
      <w:ins w:id="1546" w:author="Chokka,Deepthi Tejaswani" w:date="2020-06-30T18:49:00Z">
        <w:r>
          <w:t xml:space="preserve"> button</w:t>
        </w:r>
      </w:ins>
      <w:ins w:id="1547" w:author="Chokka,Deepthi Tejaswani" w:date="2020-06-30T18:50:00Z">
        <w:r>
          <w:t>, then the customer gets</w:t>
        </w:r>
      </w:ins>
      <w:ins w:id="1548" w:author="Chokka,Deepthi Tejaswani" w:date="2020-06-30T18:51:00Z">
        <w:r>
          <w:t xml:space="preserve"> redirected to the registration s</w:t>
        </w:r>
      </w:ins>
      <w:ins w:id="1549" w:author="Chokka,Deepthi Tejaswani" w:date="2020-06-30T18:50:00Z">
        <w:r>
          <w:t>cree</w:t>
        </w:r>
      </w:ins>
      <w:ins w:id="1550" w:author="Chokka,Deepthi Tejaswani" w:date="2020-06-30T18:51:00Z">
        <w:r>
          <w:t>n.</w:t>
        </w:r>
      </w:ins>
    </w:p>
    <w:p w:rsidR="00F10836" w:rsidRPr="00F10836" w:rsidRDefault="00F10836">
      <w:pPr>
        <w:rPr>
          <w:ins w:id="1551" w:author="Chokka,Deepthi Tejaswani" w:date="2020-06-30T18:51:00Z"/>
          <w:b/>
          <w:rPrChange w:id="1552" w:author="Chokka,Deepthi Tejaswani" w:date="2020-06-30T18:51:00Z">
            <w:rPr>
              <w:ins w:id="1553" w:author="Chokka,Deepthi Tejaswani" w:date="2020-06-30T18:51:00Z"/>
            </w:rPr>
          </w:rPrChange>
        </w:rPr>
      </w:pPr>
    </w:p>
    <w:p w:rsidR="00AE75A9" w:rsidRDefault="00AE75A9">
      <w:pPr>
        <w:pStyle w:val="ListParagraph"/>
        <w:ind w:left="1080"/>
        <w:rPr>
          <w:ins w:id="1554" w:author="Chokka,Deepthi Tejaswani" w:date="2020-06-30T19:16:00Z"/>
          <w:b/>
        </w:rPr>
        <w:pPrChange w:id="1555" w:author="Chokka,Deepthi Tejaswani" w:date="2020-06-30T19:16:00Z">
          <w:pPr/>
        </w:pPrChange>
      </w:pPr>
    </w:p>
    <w:p w:rsidR="00AE75A9" w:rsidRPr="00AE75A9" w:rsidRDefault="00AE75A9">
      <w:pPr>
        <w:ind w:left="360"/>
        <w:rPr>
          <w:ins w:id="1556" w:author="Chokka,Deepthi Tejaswani" w:date="2020-06-30T19:16:00Z"/>
          <w:b/>
          <w:rPrChange w:id="1557" w:author="Chokka,Deepthi Tejaswani" w:date="2020-06-30T19:16:00Z">
            <w:rPr>
              <w:ins w:id="1558" w:author="Chokka,Deepthi Tejaswani" w:date="2020-06-30T19:16:00Z"/>
            </w:rPr>
          </w:rPrChange>
        </w:rPr>
        <w:pPrChange w:id="1559" w:author="Chokka,Deepthi Tejaswani" w:date="2020-06-30T19:16:00Z">
          <w:pPr/>
        </w:pPrChange>
      </w:pPr>
    </w:p>
    <w:p w:rsidR="00AE75A9" w:rsidRPr="00AE75A9" w:rsidRDefault="00AE75A9">
      <w:pPr>
        <w:ind w:left="360"/>
        <w:rPr>
          <w:ins w:id="1560" w:author="Chokka,Deepthi Tejaswani" w:date="2020-06-30T19:16:00Z"/>
          <w:b/>
          <w:rPrChange w:id="1561" w:author="Chokka,Deepthi Tejaswani" w:date="2020-06-30T19:16:00Z">
            <w:rPr>
              <w:ins w:id="1562" w:author="Chokka,Deepthi Tejaswani" w:date="2020-06-30T19:16:00Z"/>
            </w:rPr>
          </w:rPrChange>
        </w:rPr>
        <w:pPrChange w:id="1563" w:author="Chokka,Deepthi Tejaswani" w:date="2020-06-30T19:16:00Z">
          <w:pPr/>
        </w:pPrChange>
      </w:pPr>
    </w:p>
    <w:p w:rsidR="00AE75A9" w:rsidRPr="00AE75A9" w:rsidRDefault="00AE75A9">
      <w:pPr>
        <w:ind w:left="360"/>
        <w:rPr>
          <w:ins w:id="1564" w:author="Chokka,Deepthi Tejaswani" w:date="2020-06-30T19:16:00Z"/>
          <w:b/>
          <w:rPrChange w:id="1565" w:author="Chokka,Deepthi Tejaswani" w:date="2020-06-30T19:16:00Z">
            <w:rPr>
              <w:ins w:id="1566" w:author="Chokka,Deepthi Tejaswani" w:date="2020-06-30T19:16:00Z"/>
            </w:rPr>
          </w:rPrChange>
        </w:rPr>
        <w:pPrChange w:id="1567" w:author="Chokka,Deepthi Tejaswani" w:date="2020-06-30T19:16:00Z">
          <w:pPr/>
        </w:pPrChange>
      </w:pPr>
    </w:p>
    <w:p w:rsidR="00AE75A9" w:rsidRPr="00AE75A9" w:rsidRDefault="00AE75A9">
      <w:pPr>
        <w:ind w:left="360"/>
        <w:rPr>
          <w:ins w:id="1568" w:author="Chokka,Deepthi Tejaswani" w:date="2020-06-30T19:16:00Z"/>
          <w:b/>
          <w:rPrChange w:id="1569" w:author="Chokka,Deepthi Tejaswani" w:date="2020-06-30T19:16:00Z">
            <w:rPr>
              <w:ins w:id="1570" w:author="Chokka,Deepthi Tejaswani" w:date="2020-06-30T19:16:00Z"/>
            </w:rPr>
          </w:rPrChange>
        </w:rPr>
        <w:pPrChange w:id="1571" w:author="Chokka,Deepthi Tejaswani" w:date="2020-06-30T19:16:00Z">
          <w:pPr/>
        </w:pPrChange>
      </w:pPr>
    </w:p>
    <w:p w:rsidR="00AE75A9" w:rsidRPr="00AE75A9" w:rsidRDefault="00AE75A9">
      <w:pPr>
        <w:ind w:left="360"/>
        <w:rPr>
          <w:ins w:id="1572" w:author="Chokka,Deepthi Tejaswani" w:date="2020-06-30T19:16:00Z"/>
          <w:b/>
          <w:rPrChange w:id="1573" w:author="Chokka,Deepthi Tejaswani" w:date="2020-06-30T19:16:00Z">
            <w:rPr>
              <w:ins w:id="1574" w:author="Chokka,Deepthi Tejaswani" w:date="2020-06-30T19:16:00Z"/>
            </w:rPr>
          </w:rPrChange>
        </w:rPr>
        <w:pPrChange w:id="1575" w:author="Chokka,Deepthi Tejaswani" w:date="2020-06-30T19:16:00Z">
          <w:pPr/>
        </w:pPrChange>
      </w:pPr>
    </w:p>
    <w:p w:rsidR="00AE75A9" w:rsidRPr="00AE75A9" w:rsidRDefault="00AE75A9">
      <w:pPr>
        <w:ind w:left="360"/>
        <w:rPr>
          <w:ins w:id="1576" w:author="Chokka,Deepthi Tejaswani" w:date="2020-06-30T19:16:00Z"/>
          <w:b/>
          <w:rPrChange w:id="1577" w:author="Chokka,Deepthi Tejaswani" w:date="2020-06-30T19:16:00Z">
            <w:rPr>
              <w:ins w:id="1578" w:author="Chokka,Deepthi Tejaswani" w:date="2020-06-30T19:16:00Z"/>
            </w:rPr>
          </w:rPrChange>
        </w:rPr>
        <w:pPrChange w:id="1579" w:author="Chokka,Deepthi Tejaswani" w:date="2020-06-30T19:16:00Z">
          <w:pPr/>
        </w:pPrChange>
      </w:pPr>
    </w:p>
    <w:p w:rsidR="00AE75A9" w:rsidRPr="00AE75A9" w:rsidRDefault="00AE75A9">
      <w:pPr>
        <w:pStyle w:val="ListParagraph"/>
        <w:ind w:left="1080"/>
        <w:rPr>
          <w:ins w:id="1580" w:author="Chokka,Deepthi Tejaswani" w:date="2020-06-30T19:16:00Z"/>
          <w:b/>
          <w:rPrChange w:id="1581" w:author="Chokka,Deepthi Tejaswani" w:date="2020-06-30T19:16:00Z">
            <w:rPr>
              <w:ins w:id="1582" w:author="Chokka,Deepthi Tejaswani" w:date="2020-06-30T19:16:00Z"/>
            </w:rPr>
          </w:rPrChange>
        </w:rPr>
        <w:pPrChange w:id="1583" w:author="Chokka,Deepthi Tejaswani" w:date="2020-06-30T19:16:00Z">
          <w:pPr/>
        </w:pPrChange>
      </w:pPr>
    </w:p>
    <w:p w:rsidR="00AE75A9" w:rsidRDefault="00AE75A9">
      <w:pPr>
        <w:pStyle w:val="ListParagraph"/>
        <w:ind w:left="1080"/>
        <w:rPr>
          <w:ins w:id="1584" w:author="Chokka,Deepthi Tejaswani" w:date="2020-06-30T19:16:00Z"/>
          <w:b/>
        </w:rPr>
        <w:pPrChange w:id="1585" w:author="Chokka,Deepthi Tejaswani" w:date="2020-06-30T19:16:00Z">
          <w:pPr/>
        </w:pPrChange>
      </w:pPr>
    </w:p>
    <w:p w:rsidR="001F24CC" w:rsidRDefault="00F10836">
      <w:pPr>
        <w:pStyle w:val="ListParagraph"/>
        <w:numPr>
          <w:ilvl w:val="0"/>
          <w:numId w:val="43"/>
        </w:numPr>
        <w:rPr>
          <w:ins w:id="1586" w:author="Chokka,Deepthi Tejaswani" w:date="2020-06-30T19:16:00Z"/>
          <w:b/>
        </w:rPr>
        <w:pPrChange w:id="1587" w:author="Chokka,Deepthi Tejaswani" w:date="2020-06-30T18:39:00Z">
          <w:pPr/>
        </w:pPrChange>
      </w:pPr>
      <w:ins w:id="1588" w:author="Chokka,Deepthi Tejaswani" w:date="2020-06-30T18:50:00Z">
        <w:r w:rsidRPr="001F24CC">
          <w:rPr>
            <w:b/>
          </w:rPr>
          <w:lastRenderedPageBreak/>
          <w:t>R</w:t>
        </w:r>
        <w:r>
          <w:rPr>
            <w:b/>
          </w:rPr>
          <w:t>egistration</w:t>
        </w:r>
      </w:ins>
      <w:ins w:id="1589" w:author="Chokka,Deepthi Tejaswani" w:date="2020-06-30T18:39:00Z">
        <w:r>
          <w:rPr>
            <w:b/>
          </w:rPr>
          <w:t xml:space="preserve"> </w:t>
        </w:r>
        <w:r w:rsidR="001F24CC" w:rsidRPr="001F24CC">
          <w:rPr>
            <w:b/>
            <w:rPrChange w:id="1590" w:author="Chokka,Deepthi Tejaswani" w:date="2020-06-30T18:39:00Z">
              <w:rPr/>
            </w:rPrChange>
          </w:rPr>
          <w:t xml:space="preserve"> Screen:</w:t>
        </w:r>
      </w:ins>
    </w:p>
    <w:p w:rsidR="00AE75A9" w:rsidRDefault="00AE75A9">
      <w:pPr>
        <w:pStyle w:val="ListParagraph"/>
        <w:ind w:left="1080"/>
        <w:rPr>
          <w:ins w:id="1591" w:author="Chokka,Deepthi Tejaswani" w:date="2020-06-30T18:41:00Z"/>
          <w:b/>
        </w:rPr>
        <w:pPrChange w:id="1592" w:author="Chokka,Deepthi Tejaswani" w:date="2020-06-30T19:16:00Z">
          <w:pPr/>
        </w:pPrChange>
      </w:pPr>
    </w:p>
    <w:p w:rsidR="001F24CC" w:rsidRDefault="001F24CC">
      <w:pPr>
        <w:pStyle w:val="ListParagraph"/>
        <w:ind w:left="1080"/>
        <w:rPr>
          <w:ins w:id="1593" w:author="Chokka,Deepthi Tejaswani" w:date="2020-06-30T18:41:00Z"/>
          <w:b/>
        </w:rPr>
        <w:pPrChange w:id="1594" w:author="Chokka,Deepthi Tejaswani" w:date="2020-06-30T18:41:00Z">
          <w:pPr/>
        </w:pPrChange>
      </w:pPr>
      <w:ins w:id="1595" w:author="Chokka,Deepthi Tejaswani" w:date="2020-06-30T18:44:00Z">
        <w:r>
          <w:rPr>
            <w:noProof/>
          </w:rPr>
          <w:drawing>
            <wp:inline distT="0" distB="0" distL="0" distR="0" wp14:anchorId="22DBEFB8" wp14:editId="4BB37260">
              <wp:extent cx="2028825" cy="3609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8825" cy="3609975"/>
                      </a:xfrm>
                      <a:prstGeom prst="rect">
                        <a:avLst/>
                      </a:prstGeom>
                    </pic:spPr>
                  </pic:pic>
                </a:graphicData>
              </a:graphic>
            </wp:inline>
          </w:drawing>
        </w:r>
      </w:ins>
    </w:p>
    <w:p w:rsidR="001F24CC" w:rsidRDefault="001F24CC">
      <w:pPr>
        <w:pStyle w:val="ListParagraph"/>
        <w:ind w:left="1080"/>
        <w:rPr>
          <w:ins w:id="1596" w:author="Chokka,Deepthi Tejaswani" w:date="2020-06-30T18:51:00Z"/>
          <w:b/>
        </w:rPr>
        <w:pPrChange w:id="1597" w:author="Chokka,Deepthi Tejaswani" w:date="2020-06-30T18:41:00Z">
          <w:pPr/>
        </w:pPrChange>
      </w:pPr>
    </w:p>
    <w:p w:rsidR="00F10836" w:rsidRDefault="006004F8">
      <w:pPr>
        <w:pStyle w:val="ListParagraph"/>
        <w:ind w:left="1080"/>
        <w:rPr>
          <w:ins w:id="1598" w:author="Chokka,Deepthi Tejaswani" w:date="2020-06-30T18:57:00Z"/>
          <w:rFonts w:ascii="Times New Roman" w:hAnsi="Times New Roman"/>
        </w:rPr>
        <w:pPrChange w:id="1599" w:author="Chokka,Deepthi Tejaswani" w:date="2020-06-30T18:41:00Z">
          <w:pPr/>
        </w:pPrChange>
      </w:pPr>
      <w:ins w:id="1600" w:author="Chokka,Deepthi Tejaswani" w:date="2020-06-30T19:04:00Z">
        <w:r>
          <w:rPr>
            <w:rFonts w:ascii="Times New Roman" w:hAnsi="Times New Roman"/>
          </w:rPr>
          <w:tab/>
        </w:r>
      </w:ins>
      <w:ins w:id="1601" w:author="Chokka,Deepthi Tejaswani" w:date="2020-06-30T18:52:00Z">
        <w:r w:rsidR="00F10836" w:rsidRPr="00F10836">
          <w:rPr>
            <w:rFonts w:ascii="Times New Roman" w:hAnsi="Times New Roman"/>
            <w:rPrChange w:id="1602" w:author="Chokka,Deepthi Tejaswani" w:date="2020-06-30T18:57:00Z">
              <w:rPr>
                <w:b/>
              </w:rPr>
            </w:rPrChange>
          </w:rPr>
          <w:t>In this screen the customer have to enter their name,</w:t>
        </w:r>
      </w:ins>
      <w:ins w:id="1603" w:author="Chokka,Deepthi Tejaswani" w:date="2020-06-30T18:53:00Z">
        <w:r w:rsidR="00F10836" w:rsidRPr="00F10836">
          <w:rPr>
            <w:rFonts w:ascii="Times New Roman" w:hAnsi="Times New Roman"/>
            <w:rPrChange w:id="1604" w:author="Chokka,Deepthi Tejaswani" w:date="2020-06-30T18:57:00Z">
              <w:rPr>
                <w:b/>
              </w:rPr>
            </w:rPrChange>
          </w:rPr>
          <w:t xml:space="preserve"> </w:t>
        </w:r>
      </w:ins>
      <w:ins w:id="1605" w:author="Chokka,Deepthi Tejaswani" w:date="2020-06-30T18:52:00Z">
        <w:r w:rsidR="00F10836" w:rsidRPr="00F10836">
          <w:rPr>
            <w:rFonts w:ascii="Times New Roman" w:hAnsi="Times New Roman"/>
            <w:rPrChange w:id="1606" w:author="Chokka,Deepthi Tejaswani" w:date="2020-06-30T18:57:00Z">
              <w:rPr>
                <w:b/>
              </w:rPr>
            </w:rPrChange>
          </w:rPr>
          <w:t>phone number and the password for the account.</w:t>
        </w:r>
      </w:ins>
      <w:ins w:id="1607" w:author="Chokka,Deepthi Tejaswani" w:date="2020-06-30T18:53:00Z">
        <w:r w:rsidR="00F10836" w:rsidRPr="00F10836">
          <w:rPr>
            <w:rFonts w:ascii="Times New Roman" w:hAnsi="Times New Roman"/>
            <w:rPrChange w:id="1608" w:author="Chokka,Deepthi Tejaswani" w:date="2020-06-30T18:57:00Z">
              <w:rPr>
                <w:b/>
              </w:rPr>
            </w:rPrChange>
          </w:rPr>
          <w:t xml:space="preserve"> When they click on create account</w:t>
        </w:r>
      </w:ins>
      <w:ins w:id="1609" w:author="Chokka,Deepthi Tejaswani" w:date="2020-06-30T18:54:00Z">
        <w:r w:rsidR="00F10836" w:rsidRPr="00F10836">
          <w:rPr>
            <w:rFonts w:ascii="Times New Roman" w:hAnsi="Times New Roman"/>
            <w:rPrChange w:id="1610" w:author="Chokka,Deepthi Tejaswani" w:date="2020-06-30T18:57:00Z">
              <w:rPr>
                <w:b/>
              </w:rPr>
            </w:rPrChange>
          </w:rPr>
          <w:t xml:space="preserve"> button</w:t>
        </w:r>
      </w:ins>
      <w:ins w:id="1611" w:author="Chokka,Deepthi Tejaswani" w:date="2020-06-30T18:53:00Z">
        <w:r w:rsidR="00F10836" w:rsidRPr="00F10836">
          <w:rPr>
            <w:rFonts w:ascii="Times New Roman" w:hAnsi="Times New Roman"/>
            <w:rPrChange w:id="1612" w:author="Chokka,Deepthi Tejaswani" w:date="2020-06-30T18:57:00Z">
              <w:rPr>
                <w:b/>
              </w:rPr>
            </w:rPrChange>
          </w:rPr>
          <w:t xml:space="preserve">, the application checks whether the credential are already used. </w:t>
        </w:r>
      </w:ins>
      <w:ins w:id="1613" w:author="Chokka,Deepthi Tejaswani" w:date="2020-06-30T18:54:00Z">
        <w:r w:rsidR="00F10836" w:rsidRPr="00F10836">
          <w:rPr>
            <w:rFonts w:ascii="Times New Roman" w:hAnsi="Times New Roman"/>
            <w:rPrChange w:id="1614" w:author="Chokka,Deepthi Tejaswani" w:date="2020-06-30T18:57:00Z">
              <w:rPr>
                <w:b/>
              </w:rPr>
            </w:rPrChange>
          </w:rPr>
          <w:t xml:space="preserve">If they are already used then the application gives a popup message </w:t>
        </w:r>
      </w:ins>
      <w:ins w:id="1615" w:author="Chokka,Deepthi Tejaswani" w:date="2020-06-30T18:55:00Z">
        <w:r w:rsidR="00F10836" w:rsidRPr="00F10836">
          <w:rPr>
            <w:rFonts w:ascii="Times New Roman" w:hAnsi="Times New Roman"/>
            <w:rPrChange w:id="1616" w:author="Chokka,Deepthi Tejaswani" w:date="2020-06-30T18:57:00Z">
              <w:rPr>
                <w:b/>
              </w:rPr>
            </w:rPrChange>
          </w:rPr>
          <w:t>stating</w:t>
        </w:r>
      </w:ins>
      <w:ins w:id="1617" w:author="Chokka,Deepthi Tejaswani" w:date="2020-06-30T18:54:00Z">
        <w:r w:rsidR="00F10836" w:rsidRPr="00F10836">
          <w:rPr>
            <w:rFonts w:ascii="Times New Roman" w:hAnsi="Times New Roman"/>
            <w:rPrChange w:id="1618" w:author="Chokka,Deepthi Tejaswani" w:date="2020-06-30T18:57:00Z">
              <w:rPr>
                <w:b/>
              </w:rPr>
            </w:rPrChange>
          </w:rPr>
          <w:t xml:space="preserve"> </w:t>
        </w:r>
      </w:ins>
      <w:ins w:id="1619" w:author="Chokka,Deepthi Tejaswani" w:date="2020-06-30T18:55:00Z">
        <w:r w:rsidR="00F10836" w:rsidRPr="00F10836">
          <w:rPr>
            <w:rFonts w:ascii="Times New Roman" w:hAnsi="Times New Roman"/>
            <w:rPrChange w:id="1620" w:author="Chokka,Deepthi Tejaswani" w:date="2020-06-30T18:57:00Z">
              <w:rPr>
                <w:b/>
              </w:rPr>
            </w:rPrChange>
          </w:rPr>
          <w:t xml:space="preserve">that user has already created an account with these credential. </w:t>
        </w:r>
      </w:ins>
      <w:ins w:id="1621" w:author="Chokka,Deepthi Tejaswani" w:date="2020-06-30T18:56:00Z">
        <w:r w:rsidR="00F10836" w:rsidRPr="00F10836">
          <w:rPr>
            <w:rFonts w:ascii="Times New Roman" w:hAnsi="Times New Roman"/>
            <w:rPrChange w:id="1622" w:author="Chokka,Deepthi Tejaswani" w:date="2020-06-30T18:57:00Z">
              <w:rPr>
                <w:b/>
              </w:rPr>
            </w:rPrChange>
          </w:rPr>
          <w:t>Else, the customer will register successfully and a popup message will be displayed likewise.</w:t>
        </w:r>
      </w:ins>
    </w:p>
    <w:p w:rsidR="00F10836" w:rsidRPr="00F10836" w:rsidRDefault="00F10836">
      <w:pPr>
        <w:pStyle w:val="ListParagraph"/>
        <w:ind w:left="1080"/>
        <w:rPr>
          <w:ins w:id="1623" w:author="Chokka,Deepthi Tejaswani" w:date="2020-06-30T18:39:00Z"/>
          <w:rFonts w:ascii="Times New Roman" w:hAnsi="Times New Roman"/>
          <w:rPrChange w:id="1624" w:author="Chokka,Deepthi Tejaswani" w:date="2020-06-30T18:57:00Z">
            <w:rPr>
              <w:ins w:id="1625" w:author="Chokka,Deepthi Tejaswani" w:date="2020-06-30T18:39:00Z"/>
              <w:b/>
            </w:rPr>
          </w:rPrChange>
        </w:rPr>
        <w:pPrChange w:id="1626" w:author="Chokka,Deepthi Tejaswani" w:date="2020-06-30T18:41:00Z">
          <w:pPr/>
        </w:pPrChange>
      </w:pPr>
    </w:p>
    <w:p w:rsidR="00AE75A9" w:rsidRDefault="00AE75A9">
      <w:pPr>
        <w:pStyle w:val="ListParagraph"/>
        <w:ind w:left="1080"/>
        <w:rPr>
          <w:ins w:id="1627" w:author="Chokka,Deepthi Tejaswani" w:date="2020-06-30T19:16:00Z"/>
          <w:b/>
        </w:rPr>
        <w:pPrChange w:id="1628" w:author="Chokka,Deepthi Tejaswani" w:date="2020-06-30T19:17:00Z">
          <w:pPr/>
        </w:pPrChange>
      </w:pPr>
    </w:p>
    <w:p w:rsidR="00AE75A9" w:rsidRDefault="00AE75A9">
      <w:pPr>
        <w:pStyle w:val="ListParagraph"/>
        <w:ind w:left="1080"/>
        <w:rPr>
          <w:ins w:id="1629" w:author="Chokka,Deepthi Tejaswani" w:date="2020-06-30T19:16:00Z"/>
          <w:b/>
        </w:rPr>
        <w:pPrChange w:id="1630" w:author="Chokka,Deepthi Tejaswani" w:date="2020-06-30T19:17:00Z">
          <w:pPr/>
        </w:pPrChange>
      </w:pPr>
    </w:p>
    <w:p w:rsidR="00AE75A9" w:rsidRDefault="00AE75A9">
      <w:pPr>
        <w:pStyle w:val="ListParagraph"/>
        <w:ind w:left="1080"/>
        <w:rPr>
          <w:ins w:id="1631" w:author="Chokka,Deepthi Tejaswani" w:date="2020-06-30T19:16:00Z"/>
          <w:b/>
        </w:rPr>
        <w:pPrChange w:id="1632" w:author="Chokka,Deepthi Tejaswani" w:date="2020-06-30T19:17:00Z">
          <w:pPr/>
        </w:pPrChange>
      </w:pPr>
    </w:p>
    <w:p w:rsidR="00AE75A9" w:rsidRDefault="00AE75A9">
      <w:pPr>
        <w:pStyle w:val="ListParagraph"/>
        <w:ind w:left="1080"/>
        <w:rPr>
          <w:ins w:id="1633" w:author="Chokka,Deepthi Tejaswani" w:date="2020-06-30T19:16:00Z"/>
          <w:b/>
        </w:rPr>
        <w:pPrChange w:id="1634" w:author="Chokka,Deepthi Tejaswani" w:date="2020-06-30T19:17:00Z">
          <w:pPr/>
        </w:pPrChange>
      </w:pPr>
    </w:p>
    <w:p w:rsidR="00AE75A9" w:rsidRDefault="00AE75A9">
      <w:pPr>
        <w:pStyle w:val="ListParagraph"/>
        <w:ind w:left="1080"/>
        <w:rPr>
          <w:ins w:id="1635" w:author="Chokka,Deepthi Tejaswani" w:date="2020-06-30T19:16:00Z"/>
          <w:b/>
        </w:rPr>
        <w:pPrChange w:id="1636" w:author="Chokka,Deepthi Tejaswani" w:date="2020-06-30T19:17:00Z">
          <w:pPr/>
        </w:pPrChange>
      </w:pPr>
    </w:p>
    <w:p w:rsidR="00AE75A9" w:rsidRDefault="00AE75A9">
      <w:pPr>
        <w:pStyle w:val="ListParagraph"/>
        <w:ind w:left="1080"/>
        <w:rPr>
          <w:ins w:id="1637" w:author="Chokka,Deepthi Tejaswani" w:date="2020-06-30T19:16:00Z"/>
          <w:b/>
        </w:rPr>
        <w:pPrChange w:id="1638" w:author="Chokka,Deepthi Tejaswani" w:date="2020-06-30T19:17:00Z">
          <w:pPr/>
        </w:pPrChange>
      </w:pPr>
    </w:p>
    <w:p w:rsidR="00AE75A9" w:rsidRDefault="00AE75A9">
      <w:pPr>
        <w:pStyle w:val="ListParagraph"/>
        <w:ind w:left="1080"/>
        <w:rPr>
          <w:ins w:id="1639" w:author="Chokka,Deepthi Tejaswani" w:date="2020-06-30T19:16:00Z"/>
          <w:b/>
        </w:rPr>
        <w:pPrChange w:id="1640" w:author="Chokka,Deepthi Tejaswani" w:date="2020-06-30T19:17:00Z">
          <w:pPr/>
        </w:pPrChange>
      </w:pPr>
    </w:p>
    <w:p w:rsidR="00AE75A9" w:rsidRDefault="00AE75A9">
      <w:pPr>
        <w:pStyle w:val="ListParagraph"/>
        <w:ind w:left="1080"/>
        <w:rPr>
          <w:ins w:id="1641" w:author="Chokka,Deepthi Tejaswani" w:date="2020-06-30T19:16:00Z"/>
          <w:b/>
        </w:rPr>
        <w:pPrChange w:id="1642" w:author="Chokka,Deepthi Tejaswani" w:date="2020-06-30T19:17:00Z">
          <w:pPr/>
        </w:pPrChange>
      </w:pPr>
    </w:p>
    <w:p w:rsidR="00AE75A9" w:rsidRDefault="00AE75A9">
      <w:pPr>
        <w:pStyle w:val="ListParagraph"/>
        <w:ind w:left="1080"/>
        <w:rPr>
          <w:ins w:id="1643" w:author="Chokka,Deepthi Tejaswani" w:date="2020-06-30T19:16:00Z"/>
          <w:b/>
        </w:rPr>
        <w:pPrChange w:id="1644" w:author="Chokka,Deepthi Tejaswani" w:date="2020-06-30T19:17:00Z">
          <w:pPr/>
        </w:pPrChange>
      </w:pPr>
    </w:p>
    <w:p w:rsidR="00AE75A9" w:rsidRDefault="00AE75A9">
      <w:pPr>
        <w:pStyle w:val="ListParagraph"/>
        <w:ind w:left="1080"/>
        <w:rPr>
          <w:ins w:id="1645" w:author="Chokka,Deepthi Tejaswani" w:date="2020-06-30T19:16:00Z"/>
          <w:b/>
        </w:rPr>
        <w:pPrChange w:id="1646" w:author="Chokka,Deepthi Tejaswani" w:date="2020-06-30T19:17:00Z">
          <w:pPr/>
        </w:pPrChange>
      </w:pPr>
    </w:p>
    <w:p w:rsidR="00AE75A9" w:rsidRDefault="00AE75A9">
      <w:pPr>
        <w:pStyle w:val="ListParagraph"/>
        <w:ind w:left="1080"/>
        <w:rPr>
          <w:ins w:id="1647" w:author="Chokka,Deepthi Tejaswani" w:date="2020-06-30T19:16:00Z"/>
          <w:b/>
        </w:rPr>
        <w:pPrChange w:id="1648" w:author="Chokka,Deepthi Tejaswani" w:date="2020-06-30T19:17:00Z">
          <w:pPr/>
        </w:pPrChange>
      </w:pPr>
    </w:p>
    <w:p w:rsidR="00AE75A9" w:rsidRDefault="00AE75A9">
      <w:pPr>
        <w:pStyle w:val="ListParagraph"/>
        <w:ind w:left="1080"/>
        <w:rPr>
          <w:ins w:id="1649" w:author="Chokka,Deepthi Tejaswani" w:date="2020-06-30T19:16:00Z"/>
          <w:b/>
        </w:rPr>
        <w:pPrChange w:id="1650" w:author="Chokka,Deepthi Tejaswani" w:date="2020-06-30T19:17:00Z">
          <w:pPr/>
        </w:pPrChange>
      </w:pPr>
    </w:p>
    <w:p w:rsidR="00AE75A9" w:rsidRDefault="00AE75A9">
      <w:pPr>
        <w:pStyle w:val="ListParagraph"/>
        <w:ind w:left="1080"/>
        <w:rPr>
          <w:ins w:id="1651" w:author="Chokka,Deepthi Tejaswani" w:date="2020-06-30T19:16:00Z"/>
          <w:b/>
        </w:rPr>
        <w:pPrChange w:id="1652" w:author="Chokka,Deepthi Tejaswani" w:date="2020-06-30T19:17:00Z">
          <w:pPr/>
        </w:pPrChange>
      </w:pPr>
    </w:p>
    <w:p w:rsidR="00AE75A9" w:rsidRDefault="00AE75A9">
      <w:pPr>
        <w:pStyle w:val="ListParagraph"/>
        <w:ind w:left="1080"/>
        <w:rPr>
          <w:ins w:id="1653" w:author="Chokka,Deepthi Tejaswani" w:date="2020-06-30T19:16:00Z"/>
          <w:b/>
        </w:rPr>
        <w:pPrChange w:id="1654" w:author="Chokka,Deepthi Tejaswani" w:date="2020-06-30T19:17:00Z">
          <w:pPr/>
        </w:pPrChange>
      </w:pPr>
    </w:p>
    <w:p w:rsidR="00AE75A9" w:rsidRDefault="00AE75A9">
      <w:pPr>
        <w:pStyle w:val="ListParagraph"/>
        <w:ind w:left="1080"/>
        <w:rPr>
          <w:ins w:id="1655" w:author="Chokka,Deepthi Tejaswani" w:date="2020-06-30T19:17:00Z"/>
          <w:b/>
        </w:rPr>
        <w:pPrChange w:id="1656" w:author="Chokka,Deepthi Tejaswani" w:date="2020-06-30T19:17:00Z">
          <w:pPr/>
        </w:pPrChange>
      </w:pPr>
    </w:p>
    <w:p w:rsidR="00AE75A9" w:rsidRPr="00AE75A9" w:rsidRDefault="00AE75A9">
      <w:pPr>
        <w:ind w:left="360"/>
        <w:rPr>
          <w:ins w:id="1657" w:author="Chokka,Deepthi Tejaswani" w:date="2020-06-30T19:17:00Z"/>
          <w:b/>
          <w:rPrChange w:id="1658" w:author="Chokka,Deepthi Tejaswani" w:date="2020-06-30T19:17:00Z">
            <w:rPr>
              <w:ins w:id="1659" w:author="Chokka,Deepthi Tejaswani" w:date="2020-06-30T19:17:00Z"/>
            </w:rPr>
          </w:rPrChange>
        </w:rPr>
        <w:pPrChange w:id="1660" w:author="Chokka,Deepthi Tejaswani" w:date="2020-06-30T19:17:00Z">
          <w:pPr/>
        </w:pPrChange>
      </w:pPr>
    </w:p>
    <w:p w:rsidR="001F24CC" w:rsidRDefault="001F24CC">
      <w:pPr>
        <w:pStyle w:val="ListParagraph"/>
        <w:numPr>
          <w:ilvl w:val="0"/>
          <w:numId w:val="43"/>
        </w:numPr>
        <w:rPr>
          <w:ins w:id="1661" w:author="Chokka,Deepthi Tejaswani" w:date="2020-06-30T19:23:00Z"/>
          <w:b/>
        </w:rPr>
        <w:pPrChange w:id="1662" w:author="Chokka,Deepthi Tejaswani" w:date="2020-06-30T18:39:00Z">
          <w:pPr/>
        </w:pPrChange>
      </w:pPr>
      <w:ins w:id="1663" w:author="Chokka,Deepthi Tejaswani" w:date="2020-06-30T18:39:00Z">
        <w:r>
          <w:rPr>
            <w:b/>
          </w:rPr>
          <w:lastRenderedPageBreak/>
          <w:t>Login Screen(For Customer):</w:t>
        </w:r>
      </w:ins>
    </w:p>
    <w:p w:rsidR="00FE33BA" w:rsidRDefault="00FE33BA">
      <w:pPr>
        <w:pStyle w:val="ListParagraph"/>
        <w:ind w:left="1080"/>
        <w:rPr>
          <w:ins w:id="1664" w:author="Chokka,Deepthi Tejaswani" w:date="2020-06-30T18:57:00Z"/>
          <w:b/>
        </w:rPr>
        <w:pPrChange w:id="1665" w:author="Chokka,Deepthi Tejaswani" w:date="2020-06-30T19:23:00Z">
          <w:pPr/>
        </w:pPrChange>
      </w:pPr>
    </w:p>
    <w:p w:rsidR="00F10836" w:rsidRDefault="006004F8">
      <w:pPr>
        <w:pStyle w:val="ListParagraph"/>
        <w:ind w:left="1080"/>
        <w:rPr>
          <w:ins w:id="1666" w:author="Chokka,Deepthi Tejaswani" w:date="2020-06-30T19:23:00Z"/>
          <w:rFonts w:ascii="Times New Roman" w:hAnsi="Times New Roman"/>
        </w:rPr>
        <w:pPrChange w:id="1667" w:author="Chokka,Deepthi Tejaswani" w:date="2020-06-30T18:57:00Z">
          <w:pPr/>
        </w:pPrChange>
      </w:pPr>
      <w:ins w:id="1668" w:author="Chokka,Deepthi Tejaswani" w:date="2020-06-30T19:04:00Z">
        <w:r>
          <w:rPr>
            <w:rFonts w:ascii="Times New Roman" w:hAnsi="Times New Roman"/>
          </w:rPr>
          <w:tab/>
        </w:r>
      </w:ins>
      <w:ins w:id="1669" w:author="Chokka,Deepthi Tejaswani" w:date="2020-06-30T18:58:00Z">
        <w:r w:rsidR="00F10836" w:rsidRPr="006004F8">
          <w:rPr>
            <w:rFonts w:ascii="Times New Roman" w:hAnsi="Times New Roman"/>
            <w:rPrChange w:id="1670" w:author="Chokka,Deepthi Tejaswani" w:date="2020-06-30T19:04:00Z">
              <w:rPr>
                <w:b/>
              </w:rPr>
            </w:rPrChange>
          </w:rPr>
          <w:t>I</w:t>
        </w:r>
        <w:r w:rsidRPr="006004F8">
          <w:rPr>
            <w:rFonts w:ascii="Times New Roman" w:hAnsi="Times New Roman"/>
            <w:rPrChange w:id="1671" w:author="Chokka,Deepthi Tejaswani" w:date="2020-06-30T19:04:00Z">
              <w:rPr>
                <w:b/>
              </w:rPr>
            </w:rPrChange>
          </w:rPr>
          <w:t>f the customer has an existing account, then they can login to the application. All they have to do is to click upon the</w:t>
        </w:r>
      </w:ins>
      <w:ins w:id="1672" w:author="Chokka,Deepthi Tejaswani" w:date="2020-06-30T18:59:00Z">
        <w:r w:rsidRPr="006004F8">
          <w:rPr>
            <w:rFonts w:ascii="Times New Roman" w:hAnsi="Times New Roman"/>
            <w:rPrChange w:id="1673" w:author="Chokka,Deepthi Tejaswani" w:date="2020-06-30T19:04:00Z">
              <w:rPr>
                <w:b/>
              </w:rPr>
            </w:rPrChange>
          </w:rPr>
          <w:t>”</w:t>
        </w:r>
      </w:ins>
      <w:ins w:id="1674" w:author="Chokka,Deepthi Tejaswani" w:date="2020-06-30T18:58:00Z">
        <w:r w:rsidRPr="006004F8">
          <w:rPr>
            <w:rFonts w:ascii="Times New Roman" w:hAnsi="Times New Roman"/>
            <w:rPrChange w:id="1675" w:author="Chokka,Deepthi Tejaswani" w:date="2020-06-30T19:04:00Z">
              <w:rPr>
                <w:b/>
              </w:rPr>
            </w:rPrChange>
          </w:rPr>
          <w:t xml:space="preserve"> </w:t>
        </w:r>
      </w:ins>
      <w:ins w:id="1676" w:author="Chokka,Deepthi Tejaswani" w:date="2020-06-30T18:59:00Z">
        <w:r w:rsidRPr="006004F8">
          <w:rPr>
            <w:rFonts w:ascii="Times New Roman" w:hAnsi="Times New Roman"/>
            <w:rPrChange w:id="1677" w:author="Chokka,Deepthi Tejaswani" w:date="2020-06-30T19:04:00Z">
              <w:rPr>
                <w:b/>
              </w:rPr>
            </w:rPrChange>
          </w:rPr>
          <w:t>Login” button in the home screen. By clicking upon this button, they will be redirected to the screen as shown below.</w:t>
        </w:r>
      </w:ins>
    </w:p>
    <w:p w:rsidR="00FE33BA" w:rsidRPr="006004F8" w:rsidRDefault="00FE33BA">
      <w:pPr>
        <w:pStyle w:val="ListParagraph"/>
        <w:ind w:left="1080"/>
        <w:rPr>
          <w:ins w:id="1678" w:author="Chokka,Deepthi Tejaswani" w:date="2020-06-30T18:44:00Z"/>
          <w:rFonts w:ascii="Times New Roman" w:hAnsi="Times New Roman"/>
          <w:rPrChange w:id="1679" w:author="Chokka,Deepthi Tejaswani" w:date="2020-06-30T19:04:00Z">
            <w:rPr>
              <w:ins w:id="1680" w:author="Chokka,Deepthi Tejaswani" w:date="2020-06-30T18:44:00Z"/>
              <w:b/>
            </w:rPr>
          </w:rPrChange>
        </w:rPr>
        <w:pPrChange w:id="1681" w:author="Chokka,Deepthi Tejaswani" w:date="2020-06-30T18:57:00Z">
          <w:pPr/>
        </w:pPrChange>
      </w:pPr>
    </w:p>
    <w:p w:rsidR="001F24CC" w:rsidRDefault="001F24CC">
      <w:pPr>
        <w:pStyle w:val="ListParagraph"/>
        <w:ind w:left="1080"/>
        <w:rPr>
          <w:ins w:id="1682" w:author="Chokka,Deepthi Tejaswani" w:date="2020-06-30T19:00:00Z"/>
          <w:b/>
        </w:rPr>
        <w:pPrChange w:id="1683" w:author="Chokka,Deepthi Tejaswani" w:date="2020-06-30T18:44:00Z">
          <w:pPr/>
        </w:pPrChange>
      </w:pPr>
      <w:ins w:id="1684" w:author="Chokka,Deepthi Tejaswani" w:date="2020-06-30T18:45:00Z">
        <w:r>
          <w:rPr>
            <w:noProof/>
          </w:rPr>
          <w:drawing>
            <wp:inline distT="0" distB="0" distL="0" distR="0" wp14:anchorId="40F588B7" wp14:editId="12DE5F26">
              <wp:extent cx="2066925" cy="3619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6925" cy="3619500"/>
                      </a:xfrm>
                      <a:prstGeom prst="rect">
                        <a:avLst/>
                      </a:prstGeom>
                    </pic:spPr>
                  </pic:pic>
                </a:graphicData>
              </a:graphic>
            </wp:inline>
          </w:drawing>
        </w:r>
      </w:ins>
    </w:p>
    <w:p w:rsidR="006004F8" w:rsidRDefault="006004F8">
      <w:pPr>
        <w:pStyle w:val="ListParagraph"/>
        <w:ind w:left="1080"/>
        <w:rPr>
          <w:ins w:id="1685" w:author="Chokka,Deepthi Tejaswani" w:date="2020-06-30T19:00:00Z"/>
          <w:b/>
        </w:rPr>
        <w:pPrChange w:id="1686" w:author="Chokka,Deepthi Tejaswani" w:date="2020-06-30T18:44:00Z">
          <w:pPr/>
        </w:pPrChange>
      </w:pPr>
    </w:p>
    <w:p w:rsidR="006004F8" w:rsidRDefault="006004F8">
      <w:pPr>
        <w:pStyle w:val="ListParagraph"/>
        <w:ind w:left="1080"/>
        <w:rPr>
          <w:ins w:id="1687" w:author="Chokka,Deepthi Tejaswani" w:date="2020-06-30T19:17:00Z"/>
          <w:rFonts w:ascii="Times New Roman" w:hAnsi="Times New Roman"/>
        </w:rPr>
        <w:pPrChange w:id="1688" w:author="Chokka,Deepthi Tejaswani" w:date="2020-06-30T18:44:00Z">
          <w:pPr/>
        </w:pPrChange>
      </w:pPr>
      <w:ins w:id="1689" w:author="Chokka,Deepthi Tejaswani" w:date="2020-06-30T19:04:00Z">
        <w:r>
          <w:rPr>
            <w:rFonts w:ascii="Times New Roman" w:hAnsi="Times New Roman"/>
          </w:rPr>
          <w:tab/>
        </w:r>
      </w:ins>
      <w:ins w:id="1690" w:author="Chokka,Deepthi Tejaswani" w:date="2020-06-30T19:00:00Z">
        <w:r w:rsidRPr="006004F8">
          <w:rPr>
            <w:rFonts w:ascii="Times New Roman" w:hAnsi="Times New Roman"/>
            <w:rPrChange w:id="1691" w:author="Chokka,Deepthi Tejaswani" w:date="2020-06-30T19:04:00Z">
              <w:rPr>
                <w:b/>
              </w:rPr>
            </w:rPrChange>
          </w:rPr>
          <w:t xml:space="preserve">The customer needs to type their phone number and the password which has been provided during their registration. </w:t>
        </w:r>
      </w:ins>
      <w:ins w:id="1692" w:author="Chokka,Deepthi Tejaswani" w:date="2020-06-30T19:01:00Z">
        <w:r w:rsidRPr="006004F8">
          <w:rPr>
            <w:rFonts w:ascii="Times New Roman" w:hAnsi="Times New Roman"/>
            <w:rPrChange w:id="1693" w:author="Chokka,Deepthi Tejaswani" w:date="2020-06-30T19:04:00Z">
              <w:rPr>
                <w:b/>
              </w:rPr>
            </w:rPrChange>
          </w:rPr>
          <w:t xml:space="preserve">If the credentials match with the credentials present within the database, then they can login successfully. </w:t>
        </w:r>
      </w:ins>
      <w:ins w:id="1694" w:author="Chokka,Deepthi Tejaswani" w:date="2020-06-30T19:02:00Z">
        <w:r w:rsidRPr="006004F8">
          <w:rPr>
            <w:rFonts w:ascii="Times New Roman" w:hAnsi="Times New Roman"/>
            <w:rPrChange w:id="1695" w:author="Chokka,Deepthi Tejaswani" w:date="2020-06-30T19:04:00Z">
              <w:rPr>
                <w:b/>
              </w:rPr>
            </w:rPrChange>
          </w:rPr>
          <w:t>An individual can view a popup stating whether the login was a success or a failure. If login was a success, then the customer wil</w:t>
        </w:r>
        <w:r w:rsidR="00FE33BA">
          <w:rPr>
            <w:rFonts w:ascii="Times New Roman" w:hAnsi="Times New Roman"/>
          </w:rPr>
          <w:t>l be re-directed to the welcome</w:t>
        </w:r>
        <w:r w:rsidRPr="006004F8">
          <w:rPr>
            <w:rFonts w:ascii="Times New Roman" w:hAnsi="Times New Roman"/>
            <w:rPrChange w:id="1696" w:author="Chokka,Deepthi Tejaswani" w:date="2020-06-30T19:04:00Z">
              <w:rPr>
                <w:b/>
              </w:rPr>
            </w:rPrChange>
          </w:rPr>
          <w:t xml:space="preserve"> s</w:t>
        </w:r>
      </w:ins>
      <w:ins w:id="1697" w:author="Chokka,Deepthi Tejaswani" w:date="2020-06-30T19:03:00Z">
        <w:r w:rsidRPr="006004F8">
          <w:rPr>
            <w:rFonts w:ascii="Times New Roman" w:hAnsi="Times New Roman"/>
            <w:rPrChange w:id="1698" w:author="Chokka,Deepthi Tejaswani" w:date="2020-06-30T19:04:00Z">
              <w:rPr>
                <w:b/>
              </w:rPr>
            </w:rPrChange>
          </w:rPr>
          <w:t>creen designed for the customers</w:t>
        </w:r>
      </w:ins>
      <w:ins w:id="1699" w:author="Chokka,Deepthi Tejaswani" w:date="2020-06-30T19:02:00Z">
        <w:r w:rsidRPr="006004F8">
          <w:rPr>
            <w:rFonts w:ascii="Times New Roman" w:hAnsi="Times New Roman"/>
            <w:rPrChange w:id="1700" w:author="Chokka,Deepthi Tejaswani" w:date="2020-06-30T19:04:00Z">
              <w:rPr>
                <w:b/>
              </w:rPr>
            </w:rPrChange>
          </w:rPr>
          <w:t>.</w:t>
        </w:r>
      </w:ins>
    </w:p>
    <w:p w:rsidR="00AE75A9" w:rsidRDefault="00AE75A9">
      <w:pPr>
        <w:pStyle w:val="ListParagraph"/>
        <w:ind w:left="1080"/>
        <w:rPr>
          <w:ins w:id="1701" w:author="Chokka,Deepthi Tejaswani" w:date="2020-06-30T19:17:00Z"/>
          <w:rFonts w:ascii="Times New Roman" w:hAnsi="Times New Roman"/>
        </w:rPr>
        <w:pPrChange w:id="1702" w:author="Chokka,Deepthi Tejaswani" w:date="2020-06-30T18:44:00Z">
          <w:pPr/>
        </w:pPrChange>
      </w:pPr>
    </w:p>
    <w:p w:rsidR="00AE75A9" w:rsidRDefault="00AE75A9">
      <w:pPr>
        <w:pStyle w:val="ListParagraph"/>
        <w:ind w:left="1080"/>
        <w:rPr>
          <w:ins w:id="1703" w:author="Chokka,Deepthi Tejaswani" w:date="2020-06-30T19:17:00Z"/>
          <w:rFonts w:ascii="Times New Roman" w:hAnsi="Times New Roman"/>
        </w:rPr>
        <w:pPrChange w:id="1704" w:author="Chokka,Deepthi Tejaswani" w:date="2020-06-30T18:44:00Z">
          <w:pPr/>
        </w:pPrChange>
      </w:pPr>
    </w:p>
    <w:p w:rsidR="00AE75A9" w:rsidRDefault="00AE75A9">
      <w:pPr>
        <w:pStyle w:val="ListParagraph"/>
        <w:ind w:left="1080"/>
        <w:rPr>
          <w:ins w:id="1705" w:author="Chokka,Deepthi Tejaswani" w:date="2020-06-30T19:17:00Z"/>
          <w:rFonts w:ascii="Times New Roman" w:hAnsi="Times New Roman"/>
        </w:rPr>
        <w:pPrChange w:id="1706" w:author="Chokka,Deepthi Tejaswani" w:date="2020-06-30T18:44:00Z">
          <w:pPr/>
        </w:pPrChange>
      </w:pPr>
    </w:p>
    <w:p w:rsidR="00AE75A9" w:rsidRDefault="00AE75A9">
      <w:pPr>
        <w:pStyle w:val="ListParagraph"/>
        <w:ind w:left="1080"/>
        <w:rPr>
          <w:ins w:id="1707" w:author="Chokka,Deepthi Tejaswani" w:date="2020-06-30T19:17:00Z"/>
          <w:rFonts w:ascii="Times New Roman" w:hAnsi="Times New Roman"/>
        </w:rPr>
        <w:pPrChange w:id="1708" w:author="Chokka,Deepthi Tejaswani" w:date="2020-06-30T18:44:00Z">
          <w:pPr/>
        </w:pPrChange>
      </w:pPr>
    </w:p>
    <w:p w:rsidR="00AE75A9" w:rsidRDefault="00AE75A9">
      <w:pPr>
        <w:pStyle w:val="ListParagraph"/>
        <w:ind w:left="1080"/>
        <w:rPr>
          <w:ins w:id="1709" w:author="Chokka,Deepthi Tejaswani" w:date="2020-06-30T19:17:00Z"/>
          <w:rFonts w:ascii="Times New Roman" w:hAnsi="Times New Roman"/>
        </w:rPr>
        <w:pPrChange w:id="1710" w:author="Chokka,Deepthi Tejaswani" w:date="2020-06-30T18:44:00Z">
          <w:pPr/>
        </w:pPrChange>
      </w:pPr>
    </w:p>
    <w:p w:rsidR="00AE75A9" w:rsidRDefault="00AE75A9">
      <w:pPr>
        <w:pStyle w:val="ListParagraph"/>
        <w:ind w:left="1080"/>
        <w:rPr>
          <w:ins w:id="1711" w:author="Chokka,Deepthi Tejaswani" w:date="2020-06-30T19:17:00Z"/>
          <w:rFonts w:ascii="Times New Roman" w:hAnsi="Times New Roman"/>
        </w:rPr>
        <w:pPrChange w:id="1712" w:author="Chokka,Deepthi Tejaswani" w:date="2020-06-30T18:44:00Z">
          <w:pPr/>
        </w:pPrChange>
      </w:pPr>
    </w:p>
    <w:p w:rsidR="00AE75A9" w:rsidRDefault="00AE75A9">
      <w:pPr>
        <w:pStyle w:val="ListParagraph"/>
        <w:ind w:left="1080"/>
        <w:rPr>
          <w:ins w:id="1713" w:author="Chokka,Deepthi Tejaswani" w:date="2020-06-30T19:17:00Z"/>
          <w:rFonts w:ascii="Times New Roman" w:hAnsi="Times New Roman"/>
        </w:rPr>
        <w:pPrChange w:id="1714" w:author="Chokka,Deepthi Tejaswani" w:date="2020-06-30T18:44:00Z">
          <w:pPr/>
        </w:pPrChange>
      </w:pPr>
    </w:p>
    <w:p w:rsidR="00AE75A9" w:rsidRDefault="00AE75A9">
      <w:pPr>
        <w:pStyle w:val="ListParagraph"/>
        <w:ind w:left="1080"/>
        <w:rPr>
          <w:ins w:id="1715" w:author="Chokka,Deepthi Tejaswani" w:date="2020-06-30T19:17:00Z"/>
          <w:rFonts w:ascii="Times New Roman" w:hAnsi="Times New Roman"/>
        </w:rPr>
        <w:pPrChange w:id="1716" w:author="Chokka,Deepthi Tejaswani" w:date="2020-06-30T18:44:00Z">
          <w:pPr/>
        </w:pPrChange>
      </w:pPr>
    </w:p>
    <w:p w:rsidR="00AE75A9" w:rsidRDefault="00AE75A9">
      <w:pPr>
        <w:pStyle w:val="ListParagraph"/>
        <w:ind w:left="1080"/>
        <w:rPr>
          <w:ins w:id="1717" w:author="Chokka,Deepthi Tejaswani" w:date="2020-06-30T19:17:00Z"/>
          <w:rFonts w:ascii="Times New Roman" w:hAnsi="Times New Roman"/>
        </w:rPr>
        <w:pPrChange w:id="1718" w:author="Chokka,Deepthi Tejaswani" w:date="2020-06-30T18:44:00Z">
          <w:pPr/>
        </w:pPrChange>
      </w:pPr>
    </w:p>
    <w:p w:rsidR="00AE75A9" w:rsidRDefault="00AE75A9">
      <w:pPr>
        <w:pStyle w:val="ListParagraph"/>
        <w:ind w:left="1080"/>
        <w:rPr>
          <w:ins w:id="1719" w:author="Chokka,Deepthi Tejaswani" w:date="2020-06-30T19:17:00Z"/>
          <w:rFonts w:ascii="Times New Roman" w:hAnsi="Times New Roman"/>
        </w:rPr>
        <w:pPrChange w:id="1720" w:author="Chokka,Deepthi Tejaswani" w:date="2020-06-30T18:44:00Z">
          <w:pPr/>
        </w:pPrChange>
      </w:pPr>
    </w:p>
    <w:p w:rsidR="00AE75A9" w:rsidRDefault="00AE75A9">
      <w:pPr>
        <w:pStyle w:val="ListParagraph"/>
        <w:ind w:left="1080"/>
        <w:rPr>
          <w:ins w:id="1721" w:author="Chokka,Deepthi Tejaswani" w:date="2020-06-30T19:17:00Z"/>
          <w:rFonts w:ascii="Times New Roman" w:hAnsi="Times New Roman"/>
        </w:rPr>
        <w:pPrChange w:id="1722" w:author="Chokka,Deepthi Tejaswani" w:date="2020-06-30T18:44:00Z">
          <w:pPr/>
        </w:pPrChange>
      </w:pPr>
    </w:p>
    <w:p w:rsidR="00AE75A9" w:rsidRDefault="00AE75A9">
      <w:pPr>
        <w:pStyle w:val="ListParagraph"/>
        <w:ind w:left="1080"/>
        <w:rPr>
          <w:ins w:id="1723" w:author="Chokka,Deepthi Tejaswani" w:date="2020-06-30T19:17:00Z"/>
          <w:rFonts w:ascii="Times New Roman" w:hAnsi="Times New Roman"/>
        </w:rPr>
        <w:pPrChange w:id="1724" w:author="Chokka,Deepthi Tejaswani" w:date="2020-06-30T18:44:00Z">
          <w:pPr/>
        </w:pPrChange>
      </w:pPr>
    </w:p>
    <w:p w:rsidR="00AE75A9" w:rsidRDefault="00AE75A9">
      <w:pPr>
        <w:pStyle w:val="ListParagraph"/>
        <w:ind w:left="1080"/>
        <w:rPr>
          <w:ins w:id="1725" w:author="Chokka,Deepthi Tejaswani" w:date="2020-06-30T19:17:00Z"/>
          <w:rFonts w:ascii="Times New Roman" w:hAnsi="Times New Roman"/>
        </w:rPr>
        <w:pPrChange w:id="1726" w:author="Chokka,Deepthi Tejaswani" w:date="2020-06-30T18:44:00Z">
          <w:pPr/>
        </w:pPrChange>
      </w:pPr>
    </w:p>
    <w:p w:rsidR="00AE75A9" w:rsidRDefault="00AE75A9">
      <w:pPr>
        <w:pStyle w:val="ListParagraph"/>
        <w:ind w:left="1080"/>
        <w:rPr>
          <w:ins w:id="1727" w:author="Chokka,Deepthi Tejaswani" w:date="2020-06-30T19:17:00Z"/>
          <w:rFonts w:ascii="Times New Roman" w:hAnsi="Times New Roman"/>
        </w:rPr>
        <w:pPrChange w:id="1728" w:author="Chokka,Deepthi Tejaswani" w:date="2020-06-30T18:44:00Z">
          <w:pPr/>
        </w:pPrChange>
      </w:pPr>
    </w:p>
    <w:p w:rsidR="00AE75A9" w:rsidRDefault="00AE75A9">
      <w:pPr>
        <w:pStyle w:val="ListParagraph"/>
        <w:ind w:left="1080"/>
        <w:rPr>
          <w:ins w:id="1729" w:author="Chokka,Deepthi Tejaswani" w:date="2020-06-30T19:05:00Z"/>
          <w:rFonts w:ascii="Times New Roman" w:hAnsi="Times New Roman"/>
        </w:rPr>
        <w:pPrChange w:id="1730" w:author="Chokka,Deepthi Tejaswani" w:date="2020-06-30T18:44:00Z">
          <w:pPr/>
        </w:pPrChange>
      </w:pPr>
    </w:p>
    <w:p w:rsidR="006004F8" w:rsidRPr="006004F8" w:rsidRDefault="006004F8">
      <w:pPr>
        <w:pStyle w:val="ListParagraph"/>
        <w:ind w:left="1080"/>
        <w:rPr>
          <w:ins w:id="1731" w:author="Chokka,Deepthi Tejaswani" w:date="2020-06-30T18:39:00Z"/>
          <w:rFonts w:ascii="Times New Roman" w:hAnsi="Times New Roman"/>
          <w:rPrChange w:id="1732" w:author="Chokka,Deepthi Tejaswani" w:date="2020-06-30T19:04:00Z">
            <w:rPr>
              <w:ins w:id="1733" w:author="Chokka,Deepthi Tejaswani" w:date="2020-06-30T18:39:00Z"/>
              <w:b/>
            </w:rPr>
          </w:rPrChange>
        </w:rPr>
        <w:pPrChange w:id="1734" w:author="Chokka,Deepthi Tejaswani" w:date="2020-06-30T18:44:00Z">
          <w:pPr/>
        </w:pPrChange>
      </w:pPr>
    </w:p>
    <w:p w:rsidR="001F24CC" w:rsidRDefault="00FE33BA">
      <w:pPr>
        <w:pStyle w:val="ListParagraph"/>
        <w:numPr>
          <w:ilvl w:val="0"/>
          <w:numId w:val="43"/>
        </w:numPr>
        <w:rPr>
          <w:ins w:id="1735" w:author="Chokka,Deepthi Tejaswani" w:date="2020-06-30T19:17:00Z"/>
          <w:b/>
        </w:rPr>
        <w:pPrChange w:id="1736" w:author="Chokka,Deepthi Tejaswani" w:date="2020-06-30T18:39:00Z">
          <w:pPr/>
        </w:pPrChange>
      </w:pPr>
      <w:ins w:id="1737" w:author="Chokka,Deepthi Tejaswani" w:date="2020-06-30T19:24:00Z">
        <w:r>
          <w:rPr>
            <w:b/>
          </w:rPr>
          <w:t>Welcome</w:t>
        </w:r>
      </w:ins>
      <w:ins w:id="1738" w:author="Chokka,Deepthi Tejaswani" w:date="2020-06-30T18:40:00Z">
        <w:r w:rsidR="001F24CC">
          <w:rPr>
            <w:b/>
          </w:rPr>
          <w:t xml:space="preserve"> Screen(For Customer):</w:t>
        </w:r>
      </w:ins>
    </w:p>
    <w:p w:rsidR="00AE75A9" w:rsidRDefault="00AE75A9">
      <w:pPr>
        <w:pStyle w:val="ListParagraph"/>
        <w:ind w:left="1080"/>
        <w:rPr>
          <w:ins w:id="1739" w:author="Chokka,Deepthi Tejaswani" w:date="2020-06-30T19:05:00Z"/>
          <w:b/>
        </w:rPr>
        <w:pPrChange w:id="1740" w:author="Chokka,Deepthi Tejaswani" w:date="2020-06-30T19:17:00Z">
          <w:pPr/>
        </w:pPrChange>
      </w:pPr>
    </w:p>
    <w:p w:rsidR="006004F8" w:rsidRDefault="006004F8">
      <w:pPr>
        <w:pStyle w:val="ListParagraph"/>
        <w:ind w:left="1080"/>
        <w:rPr>
          <w:ins w:id="1741" w:author="Chokka,Deepthi Tejaswani" w:date="2020-06-30T19:17:00Z"/>
          <w:rFonts w:ascii="Times New Roman" w:hAnsi="Times New Roman"/>
        </w:rPr>
        <w:pPrChange w:id="1742" w:author="Chokka,Deepthi Tejaswani" w:date="2020-06-30T19:05:00Z">
          <w:pPr/>
        </w:pPrChange>
      </w:pPr>
      <w:ins w:id="1743" w:author="Chokka,Deepthi Tejaswani" w:date="2020-06-30T19:05:00Z">
        <w:r>
          <w:rPr>
            <w:b/>
          </w:rPr>
          <w:tab/>
        </w:r>
        <w:r w:rsidRPr="006004F8">
          <w:rPr>
            <w:rFonts w:ascii="Times New Roman" w:hAnsi="Times New Roman"/>
            <w:rPrChange w:id="1744" w:author="Chokka,Deepthi Tejaswani" w:date="2020-06-30T19:07:00Z">
              <w:rPr>
                <w:b/>
              </w:rPr>
            </w:rPrChange>
          </w:rPr>
          <w:t xml:space="preserve">The figure stated below is the screen which is displayed after a successful login of the customer. </w:t>
        </w:r>
      </w:ins>
      <w:ins w:id="1745" w:author="Chokka,Deepthi Tejaswani" w:date="2020-06-30T19:06:00Z">
        <w:r w:rsidRPr="006004F8">
          <w:rPr>
            <w:rFonts w:ascii="Times New Roman" w:hAnsi="Times New Roman"/>
            <w:rPrChange w:id="1746" w:author="Chokka,Deepthi Tejaswani" w:date="2020-06-30T19:07:00Z">
              <w:rPr>
                <w:b/>
              </w:rPr>
            </w:rPrChange>
          </w:rPr>
          <w:t>An individual gets to view their corresponding name,</w:t>
        </w:r>
      </w:ins>
      <w:ins w:id="1747" w:author="Chokka,Deepthi Tejaswani" w:date="2020-06-30T19:07:00Z">
        <w:r w:rsidRPr="006004F8">
          <w:rPr>
            <w:rFonts w:ascii="Times New Roman" w:hAnsi="Times New Roman"/>
            <w:rPrChange w:id="1748" w:author="Chokka,Deepthi Tejaswani" w:date="2020-06-30T19:07:00Z">
              <w:rPr>
                <w:b/>
              </w:rPr>
            </w:rPrChange>
          </w:rPr>
          <w:t xml:space="preserve"> </w:t>
        </w:r>
      </w:ins>
      <w:ins w:id="1749" w:author="Chokka,Deepthi Tejaswani" w:date="2020-06-30T19:06:00Z">
        <w:r w:rsidRPr="006004F8">
          <w:rPr>
            <w:rFonts w:ascii="Times New Roman" w:hAnsi="Times New Roman"/>
            <w:rPrChange w:id="1750" w:author="Chokka,Deepthi Tejaswani" w:date="2020-06-30T19:07:00Z">
              <w:rPr>
                <w:b/>
              </w:rPr>
            </w:rPrChange>
          </w:rPr>
          <w:t>email and will be able to use all the functionalities present in the navigation bar</w:t>
        </w:r>
      </w:ins>
      <w:ins w:id="1751" w:author="Chokka,Deepthi Tejaswani" w:date="2020-06-30T19:07:00Z">
        <w:r>
          <w:rPr>
            <w:rFonts w:ascii="Times New Roman" w:hAnsi="Times New Roman"/>
          </w:rPr>
          <w:t xml:space="preserve"> as shown in the image</w:t>
        </w:r>
        <w:r w:rsidRPr="006004F8">
          <w:rPr>
            <w:rFonts w:ascii="Times New Roman" w:hAnsi="Times New Roman"/>
            <w:rPrChange w:id="1752" w:author="Chokka,Deepthi Tejaswani" w:date="2020-06-30T19:07:00Z">
              <w:rPr>
                <w:b/>
              </w:rPr>
            </w:rPrChange>
          </w:rPr>
          <w:t>.</w:t>
        </w:r>
      </w:ins>
    </w:p>
    <w:p w:rsidR="00AE75A9" w:rsidRPr="006004F8" w:rsidRDefault="00AE75A9">
      <w:pPr>
        <w:pStyle w:val="ListParagraph"/>
        <w:ind w:left="1080"/>
        <w:rPr>
          <w:ins w:id="1753" w:author="Chokka,Deepthi Tejaswani" w:date="2020-06-30T18:46:00Z"/>
          <w:rFonts w:ascii="Times New Roman" w:hAnsi="Times New Roman"/>
          <w:rPrChange w:id="1754" w:author="Chokka,Deepthi Tejaswani" w:date="2020-06-30T19:07:00Z">
            <w:rPr>
              <w:ins w:id="1755" w:author="Chokka,Deepthi Tejaswani" w:date="2020-06-30T18:46:00Z"/>
              <w:b/>
            </w:rPr>
          </w:rPrChange>
        </w:rPr>
        <w:pPrChange w:id="1756" w:author="Chokka,Deepthi Tejaswani" w:date="2020-06-30T19:05:00Z">
          <w:pPr/>
        </w:pPrChange>
      </w:pPr>
    </w:p>
    <w:p w:rsidR="001F24CC" w:rsidRDefault="001F24CC">
      <w:pPr>
        <w:pStyle w:val="ListParagraph"/>
        <w:ind w:left="1080"/>
        <w:rPr>
          <w:ins w:id="1757" w:author="Chokka,Deepthi Tejaswani" w:date="2020-06-30T19:17:00Z"/>
          <w:b/>
        </w:rPr>
        <w:pPrChange w:id="1758" w:author="Chokka,Deepthi Tejaswani" w:date="2020-06-30T18:46:00Z">
          <w:pPr/>
        </w:pPrChange>
      </w:pPr>
      <w:ins w:id="1759" w:author="Chokka,Deepthi Tejaswani" w:date="2020-06-30T18:46:00Z">
        <w:r>
          <w:rPr>
            <w:noProof/>
          </w:rPr>
          <w:drawing>
            <wp:inline distT="0" distB="0" distL="0" distR="0" wp14:anchorId="4638FC5B" wp14:editId="53AED76F">
              <wp:extent cx="2276475" cy="4048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6475" cy="4048125"/>
                      </a:xfrm>
                      <a:prstGeom prst="rect">
                        <a:avLst/>
                      </a:prstGeom>
                    </pic:spPr>
                  </pic:pic>
                </a:graphicData>
              </a:graphic>
            </wp:inline>
          </w:drawing>
        </w:r>
      </w:ins>
    </w:p>
    <w:p w:rsidR="00AE75A9" w:rsidRDefault="00AE75A9">
      <w:pPr>
        <w:pStyle w:val="ListParagraph"/>
        <w:ind w:left="1080"/>
        <w:rPr>
          <w:ins w:id="1760" w:author="Chokka,Deepthi Tejaswani" w:date="2020-06-30T19:11:00Z"/>
          <w:b/>
        </w:rPr>
        <w:pPrChange w:id="1761" w:author="Chokka,Deepthi Tejaswani" w:date="2020-06-30T18:46:00Z">
          <w:pPr/>
        </w:pPrChange>
      </w:pPr>
    </w:p>
    <w:p w:rsidR="00AE75A9" w:rsidRDefault="00AE75A9">
      <w:pPr>
        <w:pStyle w:val="ListParagraph"/>
        <w:ind w:left="1080"/>
        <w:rPr>
          <w:ins w:id="1762" w:author="Chokka,Deepthi Tejaswani" w:date="2020-06-30T19:11:00Z"/>
          <w:b/>
        </w:rPr>
        <w:pPrChange w:id="1763" w:author="Chokka,Deepthi Tejaswani" w:date="2020-06-30T18:46:00Z">
          <w:pPr/>
        </w:pPrChange>
      </w:pPr>
    </w:p>
    <w:p w:rsidR="00AE75A9" w:rsidRDefault="00AE75A9">
      <w:pPr>
        <w:pStyle w:val="ListParagraph"/>
        <w:ind w:left="1080"/>
        <w:rPr>
          <w:ins w:id="1764" w:author="Chokka,Deepthi Tejaswani" w:date="2020-06-30T18:40:00Z"/>
          <w:b/>
        </w:rPr>
        <w:pPrChange w:id="1765" w:author="Chokka,Deepthi Tejaswani" w:date="2020-06-30T18:46:00Z">
          <w:pPr/>
        </w:pPrChange>
      </w:pPr>
    </w:p>
    <w:p w:rsidR="001F24CC" w:rsidRDefault="001F24CC">
      <w:pPr>
        <w:pStyle w:val="ListParagraph"/>
        <w:numPr>
          <w:ilvl w:val="0"/>
          <w:numId w:val="43"/>
        </w:numPr>
        <w:rPr>
          <w:ins w:id="1766" w:author="Chokka,Deepthi Tejaswani" w:date="2020-06-30T19:23:00Z"/>
          <w:b/>
        </w:rPr>
        <w:pPrChange w:id="1767" w:author="Chokka,Deepthi Tejaswani" w:date="2020-06-30T18:39:00Z">
          <w:pPr/>
        </w:pPrChange>
      </w:pPr>
      <w:ins w:id="1768" w:author="Chokka,Deepthi Tejaswani" w:date="2020-06-30T18:40:00Z">
        <w:r>
          <w:rPr>
            <w:b/>
          </w:rPr>
          <w:t>Login Screen(For Admin):</w:t>
        </w:r>
      </w:ins>
    </w:p>
    <w:p w:rsidR="00FE33BA" w:rsidRDefault="00FE33BA">
      <w:pPr>
        <w:pStyle w:val="ListParagraph"/>
        <w:ind w:left="1080"/>
        <w:rPr>
          <w:ins w:id="1769" w:author="Chokka,Deepthi Tejaswani" w:date="2020-06-30T19:07:00Z"/>
          <w:b/>
        </w:rPr>
        <w:pPrChange w:id="1770" w:author="Chokka,Deepthi Tejaswani" w:date="2020-06-30T19:23:00Z">
          <w:pPr/>
        </w:pPrChange>
      </w:pPr>
    </w:p>
    <w:p w:rsidR="006004F8" w:rsidRPr="00AE75A9" w:rsidRDefault="00AE75A9">
      <w:pPr>
        <w:pStyle w:val="ListParagraph"/>
        <w:ind w:left="1080"/>
        <w:rPr>
          <w:ins w:id="1771" w:author="Chokka,Deepthi Tejaswani" w:date="2020-06-30T18:45:00Z"/>
          <w:rFonts w:ascii="Times New Roman" w:hAnsi="Times New Roman"/>
          <w:rPrChange w:id="1772" w:author="Chokka,Deepthi Tejaswani" w:date="2020-06-30T19:10:00Z">
            <w:rPr>
              <w:ins w:id="1773" w:author="Chokka,Deepthi Tejaswani" w:date="2020-06-30T18:45:00Z"/>
              <w:b/>
            </w:rPr>
          </w:rPrChange>
        </w:rPr>
        <w:pPrChange w:id="1774" w:author="Chokka,Deepthi Tejaswani" w:date="2020-06-30T19:07:00Z">
          <w:pPr/>
        </w:pPrChange>
      </w:pPr>
      <w:ins w:id="1775" w:author="Chokka,Deepthi Tejaswani" w:date="2020-06-30T19:11:00Z">
        <w:r>
          <w:rPr>
            <w:rFonts w:ascii="Times New Roman" w:hAnsi="Times New Roman"/>
          </w:rPr>
          <w:tab/>
        </w:r>
      </w:ins>
      <w:ins w:id="1776" w:author="Chokka,Deepthi Tejaswani" w:date="2020-06-30T19:12:00Z">
        <w:r>
          <w:rPr>
            <w:rFonts w:ascii="Times New Roman" w:hAnsi="Times New Roman"/>
          </w:rPr>
          <w:t>Now, coming</w:t>
        </w:r>
      </w:ins>
      <w:ins w:id="1777" w:author="Chokka,Deepthi Tejaswani" w:date="2020-06-30T19:11:00Z">
        <w:r>
          <w:rPr>
            <w:rFonts w:ascii="Times New Roman" w:hAnsi="Times New Roman"/>
          </w:rPr>
          <w:t xml:space="preserve"> to the admin, </w:t>
        </w:r>
      </w:ins>
      <w:ins w:id="1778" w:author="Chokka,Deepthi Tejaswani" w:date="2020-06-30T19:12:00Z">
        <w:r>
          <w:rPr>
            <w:rFonts w:ascii="Times New Roman" w:hAnsi="Times New Roman"/>
          </w:rPr>
          <w:t xml:space="preserve">we can see from the image below that </w:t>
        </w:r>
      </w:ins>
      <w:ins w:id="1779" w:author="Chokka,Deepthi Tejaswani" w:date="2020-06-30T19:07:00Z">
        <w:r>
          <w:rPr>
            <w:rFonts w:ascii="Times New Roman" w:hAnsi="Times New Roman"/>
          </w:rPr>
          <w:t>b</w:t>
        </w:r>
        <w:r w:rsidR="006004F8" w:rsidRPr="00AE75A9">
          <w:rPr>
            <w:rFonts w:ascii="Times New Roman" w:hAnsi="Times New Roman"/>
            <w:rPrChange w:id="1780" w:author="Chokka,Deepthi Tejaswani" w:date="2020-06-30T19:10:00Z">
              <w:rPr>
                <w:b/>
              </w:rPr>
            </w:rPrChange>
          </w:rPr>
          <w:t>oth admin and the customer share the same login screen.</w:t>
        </w:r>
      </w:ins>
      <w:ins w:id="1781" w:author="Chokka,Deepthi Tejaswani" w:date="2020-06-30T19:12:00Z">
        <w:r>
          <w:rPr>
            <w:rFonts w:ascii="Times New Roman" w:hAnsi="Times New Roman"/>
          </w:rPr>
          <w:t xml:space="preserve"> As soon as the admin gets redirected from the </w:t>
        </w:r>
      </w:ins>
      <w:ins w:id="1782" w:author="Chokka,Deepthi Tejaswani" w:date="2020-06-30T19:13:00Z">
        <w:r>
          <w:rPr>
            <w:rFonts w:ascii="Times New Roman" w:hAnsi="Times New Roman"/>
          </w:rPr>
          <w:t>home screen to the login screen,</w:t>
        </w:r>
      </w:ins>
      <w:ins w:id="1783" w:author="Chokka,Deepthi Tejaswani" w:date="2020-06-30T19:12:00Z">
        <w:r>
          <w:rPr>
            <w:rFonts w:ascii="Times New Roman" w:hAnsi="Times New Roman"/>
          </w:rPr>
          <w:t xml:space="preserve"> a</w:t>
        </w:r>
      </w:ins>
      <w:ins w:id="1784" w:author="Chokka,Deepthi Tejaswani" w:date="2020-06-30T19:08:00Z">
        <w:r w:rsidRPr="00AE75A9">
          <w:rPr>
            <w:rFonts w:ascii="Times New Roman" w:hAnsi="Times New Roman"/>
            <w:rPrChange w:id="1785" w:author="Chokka,Deepthi Tejaswani" w:date="2020-06-30T19:10:00Z">
              <w:rPr>
                <w:b/>
              </w:rPr>
            </w:rPrChange>
          </w:rPr>
          <w:t>dmin</w:t>
        </w:r>
      </w:ins>
      <w:ins w:id="1786" w:author="Chokka,Deepthi Tejaswani" w:date="2020-06-30T19:12:00Z">
        <w:r>
          <w:rPr>
            <w:rFonts w:ascii="Times New Roman" w:hAnsi="Times New Roman"/>
          </w:rPr>
          <w:t xml:space="preserve"> now</w:t>
        </w:r>
      </w:ins>
      <w:ins w:id="1787" w:author="Chokka,Deepthi Tejaswani" w:date="2020-06-30T19:08:00Z">
        <w:r w:rsidRPr="00AE75A9">
          <w:rPr>
            <w:rFonts w:ascii="Times New Roman" w:hAnsi="Times New Roman"/>
            <w:rPrChange w:id="1788" w:author="Chokka,Deepthi Tejaswani" w:date="2020-06-30T19:10:00Z">
              <w:rPr>
                <w:b/>
              </w:rPr>
            </w:rPrChange>
          </w:rPr>
          <w:t xml:space="preserve"> has to type their </w:t>
        </w:r>
      </w:ins>
      <w:ins w:id="1789" w:author="Chokka,Deepthi Tejaswani" w:date="2020-06-30T19:14:00Z">
        <w:r>
          <w:rPr>
            <w:rFonts w:ascii="Times New Roman" w:hAnsi="Times New Roman"/>
          </w:rPr>
          <w:t xml:space="preserve">corresponding </w:t>
        </w:r>
      </w:ins>
      <w:ins w:id="1790" w:author="Chokka,Deepthi Tejaswani" w:date="2020-06-30T19:08:00Z">
        <w:r w:rsidRPr="00AE75A9">
          <w:rPr>
            <w:rFonts w:ascii="Times New Roman" w:hAnsi="Times New Roman"/>
            <w:rPrChange w:id="1791" w:author="Chokka,Deepthi Tejaswani" w:date="2020-06-30T19:10:00Z">
              <w:rPr>
                <w:b/>
              </w:rPr>
            </w:rPrChange>
          </w:rPr>
          <w:t xml:space="preserve">credentials. </w:t>
        </w:r>
      </w:ins>
      <w:ins w:id="1792" w:author="Chokka,Deepthi Tejaswani" w:date="2020-06-30T19:09:00Z">
        <w:r w:rsidRPr="00AE75A9">
          <w:rPr>
            <w:rFonts w:ascii="Times New Roman" w:hAnsi="Times New Roman"/>
            <w:rPrChange w:id="1793" w:author="Chokka,Deepthi Tejaswani" w:date="2020-06-30T19:10:00Z">
              <w:rPr>
                <w:b/>
              </w:rPr>
            </w:rPrChange>
          </w:rPr>
          <w:t xml:space="preserve">By clicking upon the login button, if the login was a success then the admin will be redirected to the </w:t>
        </w:r>
      </w:ins>
      <w:ins w:id="1794" w:author="Chokka,Deepthi Tejaswani" w:date="2020-06-30T19:10:00Z">
        <w:r>
          <w:rPr>
            <w:rFonts w:ascii="Times New Roman" w:hAnsi="Times New Roman"/>
          </w:rPr>
          <w:t>welcome screen</w:t>
        </w:r>
        <w:r w:rsidRPr="00AE75A9">
          <w:rPr>
            <w:rFonts w:ascii="Times New Roman" w:hAnsi="Times New Roman"/>
            <w:rPrChange w:id="1795" w:author="Chokka,Deepthi Tejaswani" w:date="2020-06-30T19:10:00Z">
              <w:rPr>
                <w:b/>
              </w:rPr>
            </w:rPrChange>
          </w:rPr>
          <w:t xml:space="preserve"> exclusively designed for the admin.</w:t>
        </w:r>
      </w:ins>
    </w:p>
    <w:p w:rsidR="001F24CC" w:rsidRDefault="001F24CC">
      <w:pPr>
        <w:pStyle w:val="ListParagraph"/>
        <w:ind w:left="1080"/>
        <w:rPr>
          <w:ins w:id="1796" w:author="Chokka,Deepthi Tejaswani" w:date="2020-06-30T19:14:00Z"/>
          <w:b/>
        </w:rPr>
        <w:pPrChange w:id="1797" w:author="Chokka,Deepthi Tejaswani" w:date="2020-06-30T18:45:00Z">
          <w:pPr/>
        </w:pPrChange>
      </w:pPr>
      <w:ins w:id="1798" w:author="Chokka,Deepthi Tejaswani" w:date="2020-06-30T18:45:00Z">
        <w:r>
          <w:rPr>
            <w:noProof/>
          </w:rPr>
          <w:lastRenderedPageBreak/>
          <w:drawing>
            <wp:inline distT="0" distB="0" distL="0" distR="0" wp14:anchorId="00AF6E69" wp14:editId="54C4CE6F">
              <wp:extent cx="2066925" cy="3619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6925" cy="3619500"/>
                      </a:xfrm>
                      <a:prstGeom prst="rect">
                        <a:avLst/>
                      </a:prstGeom>
                    </pic:spPr>
                  </pic:pic>
                </a:graphicData>
              </a:graphic>
            </wp:inline>
          </w:drawing>
        </w:r>
      </w:ins>
    </w:p>
    <w:p w:rsidR="00AE75A9" w:rsidRDefault="00AE75A9">
      <w:pPr>
        <w:pStyle w:val="ListParagraph"/>
        <w:ind w:left="1080"/>
        <w:rPr>
          <w:ins w:id="1799" w:author="Chokka,Deepthi Tejaswani" w:date="2020-06-30T18:41:00Z"/>
          <w:b/>
        </w:rPr>
        <w:pPrChange w:id="1800" w:author="Chokka,Deepthi Tejaswani" w:date="2020-06-30T18:45:00Z">
          <w:pPr/>
        </w:pPrChange>
      </w:pPr>
    </w:p>
    <w:p w:rsidR="001F24CC" w:rsidRDefault="00AE75A9">
      <w:pPr>
        <w:pStyle w:val="ListParagraph"/>
        <w:numPr>
          <w:ilvl w:val="0"/>
          <w:numId w:val="43"/>
        </w:numPr>
        <w:rPr>
          <w:ins w:id="1801" w:author="Chokka,Deepthi Tejaswani" w:date="2020-06-30T19:23:00Z"/>
          <w:b/>
        </w:rPr>
        <w:pPrChange w:id="1802" w:author="Chokka,Deepthi Tejaswani" w:date="2020-06-30T18:39:00Z">
          <w:pPr/>
        </w:pPrChange>
      </w:pPr>
      <w:ins w:id="1803" w:author="Chokka,Deepthi Tejaswani" w:date="2020-06-30T19:14:00Z">
        <w:r>
          <w:rPr>
            <w:b/>
          </w:rPr>
          <w:t>Welcome</w:t>
        </w:r>
      </w:ins>
      <w:ins w:id="1804" w:author="Chokka,Deepthi Tejaswani" w:date="2020-06-30T18:41:00Z">
        <w:r w:rsidR="001F24CC">
          <w:rPr>
            <w:b/>
          </w:rPr>
          <w:t xml:space="preserve"> </w:t>
        </w:r>
      </w:ins>
      <w:ins w:id="1805" w:author="Chokka,Deepthi Tejaswani" w:date="2020-06-30T19:14:00Z">
        <w:r>
          <w:rPr>
            <w:b/>
          </w:rPr>
          <w:t>Screen</w:t>
        </w:r>
      </w:ins>
      <w:ins w:id="1806" w:author="Chokka,Deepthi Tejaswani" w:date="2020-06-30T18:41:00Z">
        <w:r w:rsidR="001F24CC">
          <w:rPr>
            <w:b/>
          </w:rPr>
          <w:t>(For Admin):</w:t>
        </w:r>
      </w:ins>
    </w:p>
    <w:p w:rsidR="00FE33BA" w:rsidRDefault="00FE33BA">
      <w:pPr>
        <w:pStyle w:val="ListParagraph"/>
        <w:ind w:left="1080"/>
        <w:rPr>
          <w:ins w:id="1807" w:author="Chokka,Deepthi Tejaswani" w:date="2020-06-30T19:15:00Z"/>
          <w:b/>
        </w:rPr>
        <w:pPrChange w:id="1808" w:author="Chokka,Deepthi Tejaswani" w:date="2020-06-30T19:23:00Z">
          <w:pPr/>
        </w:pPrChange>
      </w:pPr>
    </w:p>
    <w:p w:rsidR="00AE75A9" w:rsidRDefault="00AE75A9">
      <w:pPr>
        <w:pStyle w:val="ListParagraph"/>
        <w:ind w:left="1080"/>
        <w:rPr>
          <w:ins w:id="1809" w:author="Chokka,Deepthi Tejaswani" w:date="2020-06-30T19:15:00Z"/>
          <w:rFonts w:ascii="Times New Roman" w:hAnsi="Times New Roman"/>
        </w:rPr>
        <w:pPrChange w:id="1810" w:author="Chokka,Deepthi Tejaswani" w:date="2020-06-30T19:15:00Z">
          <w:pPr/>
        </w:pPrChange>
      </w:pPr>
      <w:ins w:id="1811" w:author="Chokka,Deepthi Tejaswani" w:date="2020-06-30T19:15:00Z">
        <w:r w:rsidRPr="00AE75A9">
          <w:rPr>
            <w:rFonts w:ascii="Times New Roman" w:hAnsi="Times New Roman"/>
            <w:rPrChange w:id="1812" w:author="Chokka,Deepthi Tejaswani" w:date="2020-06-30T19:15:00Z">
              <w:rPr>
                <w:b/>
              </w:rPr>
            </w:rPrChange>
          </w:rPr>
          <w:t>The image stated below is the welcome screen which is displayed for the admin.</w:t>
        </w:r>
      </w:ins>
    </w:p>
    <w:p w:rsidR="00AE75A9" w:rsidRPr="00AE75A9" w:rsidRDefault="00AE75A9">
      <w:pPr>
        <w:pStyle w:val="ListParagraph"/>
        <w:ind w:left="1080"/>
        <w:rPr>
          <w:ins w:id="1813" w:author="Chokka,Deepthi Tejaswani" w:date="2020-06-30T18:47:00Z"/>
          <w:rFonts w:ascii="Times New Roman" w:hAnsi="Times New Roman"/>
          <w:rPrChange w:id="1814" w:author="Chokka,Deepthi Tejaswani" w:date="2020-06-30T19:15:00Z">
            <w:rPr>
              <w:ins w:id="1815" w:author="Chokka,Deepthi Tejaswani" w:date="2020-06-30T18:47:00Z"/>
              <w:b/>
            </w:rPr>
          </w:rPrChange>
        </w:rPr>
        <w:pPrChange w:id="1816" w:author="Chokka,Deepthi Tejaswani" w:date="2020-06-30T19:15:00Z">
          <w:pPr/>
        </w:pPrChange>
      </w:pPr>
    </w:p>
    <w:p w:rsidR="001F24CC" w:rsidRDefault="001F24CC">
      <w:pPr>
        <w:pStyle w:val="ListParagraph"/>
        <w:ind w:left="1080"/>
        <w:rPr>
          <w:ins w:id="1817" w:author="Chokka,Deepthi Tejaswani" w:date="2020-06-30T19:17:00Z"/>
          <w:b/>
        </w:rPr>
        <w:pPrChange w:id="1818" w:author="Chokka,Deepthi Tejaswani" w:date="2020-06-30T18:47:00Z">
          <w:pPr/>
        </w:pPrChange>
      </w:pPr>
      <w:ins w:id="1819" w:author="Chokka,Deepthi Tejaswani" w:date="2020-06-30T18:47:00Z">
        <w:r>
          <w:rPr>
            <w:noProof/>
          </w:rPr>
          <w:drawing>
            <wp:inline distT="0" distB="0" distL="0" distR="0" wp14:anchorId="3DC03791" wp14:editId="583DF0A5">
              <wp:extent cx="2047875" cy="3619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7875" cy="3619500"/>
                      </a:xfrm>
                      <a:prstGeom prst="rect">
                        <a:avLst/>
                      </a:prstGeom>
                    </pic:spPr>
                  </pic:pic>
                </a:graphicData>
              </a:graphic>
            </wp:inline>
          </w:drawing>
        </w:r>
      </w:ins>
    </w:p>
    <w:p w:rsidR="00AE75A9" w:rsidRDefault="00AE75A9">
      <w:pPr>
        <w:pStyle w:val="ListParagraph"/>
        <w:ind w:left="1080"/>
        <w:rPr>
          <w:ins w:id="1820" w:author="Chokka,Deepthi Tejaswani" w:date="2020-06-30T19:17:00Z"/>
          <w:b/>
        </w:rPr>
        <w:pPrChange w:id="1821" w:author="Chokka,Deepthi Tejaswani" w:date="2020-06-30T18:47:00Z">
          <w:pPr/>
        </w:pPrChange>
      </w:pPr>
    </w:p>
    <w:p w:rsidR="00AE75A9" w:rsidRDefault="00AE75A9">
      <w:pPr>
        <w:pStyle w:val="ListParagraph"/>
        <w:numPr>
          <w:ilvl w:val="0"/>
          <w:numId w:val="43"/>
        </w:numPr>
        <w:rPr>
          <w:ins w:id="1822" w:author="Chokka,Deepthi Tejaswani" w:date="2020-06-30T19:18:00Z"/>
          <w:b/>
        </w:rPr>
        <w:pPrChange w:id="1823" w:author="Chokka,Deepthi Tejaswani" w:date="2020-06-30T19:17:00Z">
          <w:pPr/>
        </w:pPrChange>
      </w:pPr>
      <w:ins w:id="1824" w:author="Chokka,Deepthi Tejaswani" w:date="2020-06-30T19:18:00Z">
        <w:r>
          <w:rPr>
            <w:b/>
          </w:rPr>
          <w:t>Forget password screen:</w:t>
        </w:r>
      </w:ins>
    </w:p>
    <w:p w:rsidR="00AE75A9" w:rsidRDefault="00AE75A9">
      <w:pPr>
        <w:pStyle w:val="ListParagraph"/>
        <w:ind w:left="1080"/>
        <w:rPr>
          <w:ins w:id="1825" w:author="Chokka,Deepthi Tejaswani" w:date="2020-06-30T19:19:00Z"/>
          <w:b/>
        </w:rPr>
        <w:pPrChange w:id="1826" w:author="Chokka,Deepthi Tejaswani" w:date="2020-06-30T19:19:00Z">
          <w:pPr/>
        </w:pPrChange>
      </w:pPr>
    </w:p>
    <w:p w:rsidR="00AE75A9" w:rsidRPr="00FE33BA" w:rsidRDefault="00AE75A9">
      <w:pPr>
        <w:pStyle w:val="ListParagraph"/>
        <w:ind w:left="1080"/>
        <w:rPr>
          <w:ins w:id="1827" w:author="Chokka,Deepthi Tejaswani" w:date="2020-06-30T19:18:00Z"/>
          <w:rFonts w:ascii="Times New Roman" w:hAnsi="Times New Roman"/>
          <w:rPrChange w:id="1828" w:author="Chokka,Deepthi Tejaswani" w:date="2020-06-30T19:23:00Z">
            <w:rPr>
              <w:ins w:id="1829" w:author="Chokka,Deepthi Tejaswani" w:date="2020-06-30T19:18:00Z"/>
              <w:b/>
            </w:rPr>
          </w:rPrChange>
        </w:rPr>
        <w:pPrChange w:id="1830" w:author="Chokka,Deepthi Tejaswani" w:date="2020-06-30T19:19:00Z">
          <w:pPr/>
        </w:pPrChange>
      </w:pPr>
      <w:ins w:id="1831" w:author="Chokka,Deepthi Tejaswani" w:date="2020-06-30T19:19:00Z">
        <w:r w:rsidRPr="00FE33BA">
          <w:rPr>
            <w:rFonts w:ascii="Times New Roman" w:hAnsi="Times New Roman"/>
            <w:rPrChange w:id="1832" w:author="Chokka,Deepthi Tejaswani" w:date="2020-06-30T19:23:00Z">
              <w:rPr>
                <w:b/>
              </w:rPr>
            </w:rPrChange>
          </w:rPr>
          <w:t xml:space="preserve">If the user of the </w:t>
        </w:r>
        <w:r w:rsidR="00FE33BA" w:rsidRPr="00FE33BA">
          <w:rPr>
            <w:rFonts w:ascii="Times New Roman" w:hAnsi="Times New Roman"/>
            <w:rPrChange w:id="1833" w:author="Chokka,Deepthi Tejaswani" w:date="2020-06-30T19:23:00Z">
              <w:rPr>
                <w:b/>
              </w:rPr>
            </w:rPrChange>
          </w:rPr>
          <w:t>application (</w:t>
        </w:r>
        <w:r w:rsidRPr="00FE33BA">
          <w:rPr>
            <w:rFonts w:ascii="Times New Roman" w:hAnsi="Times New Roman"/>
            <w:rPrChange w:id="1834" w:author="Chokka,Deepthi Tejaswani" w:date="2020-06-30T19:23:00Z">
              <w:rPr>
                <w:b/>
              </w:rPr>
            </w:rPrChange>
          </w:rPr>
          <w:t>customer or admin)</w:t>
        </w:r>
        <w:r w:rsidR="00FE33BA" w:rsidRPr="00FE33BA">
          <w:rPr>
            <w:rFonts w:ascii="Times New Roman" w:hAnsi="Times New Roman"/>
            <w:rPrChange w:id="1835" w:author="Chokka,Deepthi Tejaswani" w:date="2020-06-30T19:23:00Z">
              <w:rPr>
                <w:b/>
              </w:rPr>
            </w:rPrChange>
          </w:rPr>
          <w:t xml:space="preserve"> forgets their password during </w:t>
        </w:r>
      </w:ins>
      <w:ins w:id="1836" w:author="Chokka,Deepthi Tejaswani" w:date="2020-06-30T19:20:00Z">
        <w:r w:rsidR="00FE33BA" w:rsidRPr="00FE33BA">
          <w:rPr>
            <w:rFonts w:ascii="Times New Roman" w:hAnsi="Times New Roman"/>
            <w:rPrChange w:id="1837" w:author="Chokka,Deepthi Tejaswani" w:date="2020-06-30T19:23:00Z">
              <w:rPr>
                <w:b/>
              </w:rPr>
            </w:rPrChange>
          </w:rPr>
          <w:t xml:space="preserve">the process of </w:t>
        </w:r>
      </w:ins>
      <w:ins w:id="1838" w:author="Chokka,Deepthi Tejaswani" w:date="2020-06-30T19:19:00Z">
        <w:r w:rsidR="00FE33BA" w:rsidRPr="00FE33BA">
          <w:rPr>
            <w:rFonts w:ascii="Times New Roman" w:hAnsi="Times New Roman"/>
            <w:rPrChange w:id="1839" w:author="Chokka,Deepthi Tejaswani" w:date="2020-06-30T19:23:00Z">
              <w:rPr>
                <w:b/>
              </w:rPr>
            </w:rPrChange>
          </w:rPr>
          <w:t>login</w:t>
        </w:r>
      </w:ins>
      <w:ins w:id="1840" w:author="Chokka,Deepthi Tejaswani" w:date="2020-06-30T19:20:00Z">
        <w:r w:rsidR="00FE33BA" w:rsidRPr="00FE33BA">
          <w:rPr>
            <w:rFonts w:ascii="Times New Roman" w:hAnsi="Times New Roman"/>
            <w:rPrChange w:id="1841" w:author="Chokka,Deepthi Tejaswani" w:date="2020-06-30T19:23:00Z">
              <w:rPr>
                <w:b/>
              </w:rPr>
            </w:rPrChange>
          </w:rPr>
          <w:t xml:space="preserve">, then the user can click upon the “forgot password” button present in the login screen. Then they will be re-directed to the screen </w:t>
        </w:r>
      </w:ins>
      <w:ins w:id="1842" w:author="Chokka,Deepthi Tejaswani" w:date="2020-06-30T19:21:00Z">
        <w:r w:rsidR="00FE33BA" w:rsidRPr="00FE33BA">
          <w:rPr>
            <w:rFonts w:ascii="Times New Roman" w:hAnsi="Times New Roman"/>
            <w:rPrChange w:id="1843" w:author="Chokka,Deepthi Tejaswani" w:date="2020-06-30T19:23:00Z">
              <w:rPr>
                <w:b/>
              </w:rPr>
            </w:rPrChange>
          </w:rPr>
          <w:t xml:space="preserve">which is displayed below. All the user has to do is to type </w:t>
        </w:r>
      </w:ins>
      <w:ins w:id="1844" w:author="Chokka,Deepthi Tejaswani" w:date="2020-06-30T19:22:00Z">
        <w:r w:rsidR="00FE33BA" w:rsidRPr="00FE33BA">
          <w:rPr>
            <w:rFonts w:ascii="Times New Roman" w:hAnsi="Times New Roman"/>
            <w:rPrChange w:id="1845" w:author="Chokka,Deepthi Tejaswani" w:date="2020-06-30T19:23:00Z">
              <w:rPr>
                <w:b/>
              </w:rPr>
            </w:rPrChange>
          </w:rPr>
          <w:t>their</w:t>
        </w:r>
      </w:ins>
      <w:ins w:id="1846" w:author="Chokka,Deepthi Tejaswani" w:date="2020-06-30T19:21:00Z">
        <w:r w:rsidR="00FE33BA" w:rsidRPr="00FE33BA">
          <w:rPr>
            <w:rFonts w:ascii="Times New Roman" w:hAnsi="Times New Roman"/>
            <w:rPrChange w:id="1847" w:author="Chokka,Deepthi Tejaswani" w:date="2020-06-30T19:23:00Z">
              <w:rPr>
                <w:b/>
              </w:rPr>
            </w:rPrChange>
          </w:rPr>
          <w:t xml:space="preserve"> </w:t>
        </w:r>
      </w:ins>
      <w:ins w:id="1848" w:author="Chokka,Deepthi Tejaswani" w:date="2020-06-30T19:22:00Z">
        <w:r w:rsidR="00FE33BA" w:rsidRPr="00FE33BA">
          <w:rPr>
            <w:rFonts w:ascii="Times New Roman" w:hAnsi="Times New Roman"/>
            <w:rPrChange w:id="1849" w:author="Chokka,Deepthi Tejaswani" w:date="2020-06-30T19:23:00Z">
              <w:rPr>
                <w:b/>
              </w:rPr>
            </w:rPrChange>
          </w:rPr>
          <w:t>email id for which their password of the account is to be sent and click upon the “Reset Password</w:t>
        </w:r>
      </w:ins>
      <w:ins w:id="1850" w:author="Chokka,Deepthi Tejaswani" w:date="2020-06-30T19:23:00Z">
        <w:r w:rsidR="00FE33BA" w:rsidRPr="00FE33BA">
          <w:rPr>
            <w:rFonts w:ascii="Times New Roman" w:hAnsi="Times New Roman"/>
            <w:rPrChange w:id="1851" w:author="Chokka,Deepthi Tejaswani" w:date="2020-06-30T19:23:00Z">
              <w:rPr>
                <w:b/>
              </w:rPr>
            </w:rPrChange>
          </w:rPr>
          <w:t>” button.</w:t>
        </w:r>
      </w:ins>
    </w:p>
    <w:p w:rsidR="00AE75A9" w:rsidRDefault="00AE75A9">
      <w:pPr>
        <w:pStyle w:val="ListParagraph"/>
        <w:ind w:left="1080"/>
        <w:rPr>
          <w:ins w:id="1852" w:author="Chokka,Deepthi Tejaswani" w:date="2020-06-30T19:18:00Z"/>
          <w:b/>
        </w:rPr>
        <w:pPrChange w:id="1853" w:author="Chokka,Deepthi Tejaswani" w:date="2020-06-30T19:18:00Z">
          <w:pPr/>
        </w:pPrChange>
      </w:pPr>
    </w:p>
    <w:p w:rsidR="00AE75A9" w:rsidRPr="001F24CC" w:rsidRDefault="00AE75A9">
      <w:pPr>
        <w:pStyle w:val="ListParagraph"/>
        <w:ind w:left="1080"/>
        <w:rPr>
          <w:b/>
          <w:rPrChange w:id="1854" w:author="Chokka,Deepthi Tejaswani" w:date="2020-06-30T18:39:00Z">
            <w:rPr/>
          </w:rPrChange>
        </w:rPr>
        <w:pPrChange w:id="1855" w:author="Chokka,Deepthi Tejaswani" w:date="2020-06-30T19:18:00Z">
          <w:pPr/>
        </w:pPrChange>
      </w:pPr>
      <w:ins w:id="1856" w:author="Chokka,Deepthi Tejaswani" w:date="2020-06-30T19:18:00Z">
        <w:r>
          <w:rPr>
            <w:noProof/>
          </w:rPr>
          <w:drawing>
            <wp:inline distT="0" distB="0" distL="0" distR="0" wp14:anchorId="1EE1DA69" wp14:editId="4FBD87FE">
              <wp:extent cx="2019300" cy="363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9300" cy="3638550"/>
                      </a:xfrm>
                      <a:prstGeom prst="rect">
                        <a:avLst/>
                      </a:prstGeom>
                    </pic:spPr>
                  </pic:pic>
                </a:graphicData>
              </a:graphic>
            </wp:inline>
          </w:drawing>
        </w:r>
      </w:ins>
    </w:p>
    <w:sectPr w:rsidR="00AE75A9" w:rsidRPr="001F2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287C" w:rsidRDefault="002C287C" w:rsidP="005C16EE">
      <w:r>
        <w:separator/>
      </w:r>
    </w:p>
  </w:endnote>
  <w:endnote w:type="continuationSeparator" w:id="0">
    <w:p w:rsidR="002C287C" w:rsidRDefault="002C287C" w:rsidP="005C1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25E" w:rsidRDefault="0020625E">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8B020D">
      <w:rPr>
        <w:rStyle w:val="PageNumber"/>
        <w:noProof/>
      </w:rPr>
      <w:t>32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287C" w:rsidRDefault="002C287C" w:rsidP="005C16EE">
      <w:r>
        <w:separator/>
      </w:r>
    </w:p>
  </w:footnote>
  <w:footnote w:type="continuationSeparator" w:id="0">
    <w:p w:rsidR="002C287C" w:rsidRDefault="002C287C" w:rsidP="005C16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25E" w:rsidRDefault="0020625E">
    <w:pPr>
      <w:pStyle w:val="Header"/>
      <w:tabs>
        <w:tab w:val="clear" w:pos="4320"/>
        <w:tab w:val="clear" w:pos="8640"/>
        <w:tab w:val="center" w:pos="4680"/>
        <w:tab w:val="right" w:pos="9360"/>
      </w:tabs>
    </w:pPr>
    <w:r>
      <w:tab/>
    </w:r>
    <w:r>
      <w:tab/>
    </w:r>
    <w:del w:id="262" w:author="Chokka,Deepthi Tejaswani" w:date="2020-06-29T13:48:00Z">
      <w:r w:rsidDel="006C47E7">
        <w:delText>&lt;</w:delText>
      </w:r>
    </w:del>
    <w:ins w:id="263" w:author="Chokka,Deepthi Tejaswani" w:date="2020-06-29T13:47:00Z">
      <w:r>
        <w:t xml:space="preserve">Pets </w:t>
      </w:r>
    </w:ins>
    <w:ins w:id="264" w:author="Chokka,Deepthi Tejaswani" w:date="2020-06-29T13:48:00Z">
      <w:r>
        <w:t>C</w:t>
      </w:r>
    </w:ins>
    <w:ins w:id="265" w:author="Chokka,Deepthi Tejaswani" w:date="2020-06-29T13:47:00Z">
      <w:r>
        <w:t>hewy</w:t>
      </w:r>
    </w:ins>
    <w:del w:id="266" w:author="Chokka,Deepthi Tejaswani" w:date="2020-06-29T13:47:00Z">
      <w:r w:rsidDel="006C47E7">
        <w:delText>Project Name</w:delText>
      </w:r>
    </w:del>
    <w:del w:id="267" w:author="Chokka,Deepthi Tejaswani" w:date="2020-06-29T13:48:00Z">
      <w:r w:rsidDel="006C47E7">
        <w:delText>&gt;</w:delText>
      </w:r>
    </w:del>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4"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6"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7"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F3550E"/>
    <w:multiLevelType w:val="multilevel"/>
    <w:tmpl w:val="155EFBC6"/>
    <w:numStyleLink w:val="ImportedStyle1"/>
  </w:abstractNum>
  <w:abstractNum w:abstractNumId="22"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9"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7B111466"/>
    <w:multiLevelType w:val="multilevel"/>
    <w:tmpl w:val="8F4CD99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21"/>
  </w:num>
  <w:num w:numId="3">
    <w:abstractNumId w:val="15"/>
  </w:num>
  <w:num w:numId="4">
    <w:abstractNumId w:val="31"/>
  </w:num>
  <w:num w:numId="5">
    <w:abstractNumId w:val="5"/>
  </w:num>
  <w:num w:numId="6">
    <w:abstractNumId w:val="24"/>
  </w:num>
  <w:num w:numId="7">
    <w:abstractNumId w:val="0"/>
  </w:num>
  <w:num w:numId="8">
    <w:abstractNumId w:val="23"/>
  </w:num>
  <w:num w:numId="9">
    <w:abstractNumId w:val="33"/>
  </w:num>
  <w:num w:numId="10">
    <w:abstractNumId w:val="10"/>
  </w:num>
  <w:num w:numId="11">
    <w:abstractNumId w:val="36"/>
  </w:num>
  <w:num w:numId="12">
    <w:abstractNumId w:val="1"/>
  </w:num>
  <w:num w:numId="13">
    <w:abstractNumId w:val="34"/>
  </w:num>
  <w:num w:numId="14">
    <w:abstractNumId w:val="25"/>
  </w:num>
  <w:num w:numId="15">
    <w:abstractNumId w:val="38"/>
  </w:num>
  <w:num w:numId="16">
    <w:abstractNumId w:val="42"/>
  </w:num>
  <w:num w:numId="17">
    <w:abstractNumId w:val="29"/>
  </w:num>
  <w:num w:numId="18">
    <w:abstractNumId w:val="13"/>
  </w:num>
  <w:num w:numId="19">
    <w:abstractNumId w:val="28"/>
  </w:num>
  <w:num w:numId="20">
    <w:abstractNumId w:val="4"/>
  </w:num>
  <w:num w:numId="21">
    <w:abstractNumId w:val="11"/>
  </w:num>
  <w:num w:numId="22">
    <w:abstractNumId w:val="27"/>
  </w:num>
  <w:num w:numId="23">
    <w:abstractNumId w:val="35"/>
  </w:num>
  <w:num w:numId="24">
    <w:abstractNumId w:val="3"/>
  </w:num>
  <w:num w:numId="25">
    <w:abstractNumId w:val="19"/>
  </w:num>
  <w:num w:numId="26">
    <w:abstractNumId w:val="41"/>
  </w:num>
  <w:num w:numId="27">
    <w:abstractNumId w:val="12"/>
  </w:num>
  <w:num w:numId="28">
    <w:abstractNumId w:val="16"/>
  </w:num>
  <w:num w:numId="29">
    <w:abstractNumId w:val="17"/>
  </w:num>
  <w:num w:numId="30">
    <w:abstractNumId w:val="7"/>
  </w:num>
  <w:num w:numId="31">
    <w:abstractNumId w:val="22"/>
  </w:num>
  <w:num w:numId="32">
    <w:abstractNumId w:val="6"/>
  </w:num>
  <w:num w:numId="33">
    <w:abstractNumId w:val="37"/>
  </w:num>
  <w:num w:numId="34">
    <w:abstractNumId w:val="40"/>
  </w:num>
  <w:num w:numId="35">
    <w:abstractNumId w:val="30"/>
  </w:num>
  <w:num w:numId="36">
    <w:abstractNumId w:val="14"/>
  </w:num>
  <w:num w:numId="37">
    <w:abstractNumId w:val="39"/>
  </w:num>
  <w:num w:numId="38">
    <w:abstractNumId w:val="18"/>
  </w:num>
  <w:num w:numId="39">
    <w:abstractNumId w:val="32"/>
  </w:num>
  <w:num w:numId="40">
    <w:abstractNumId w:val="9"/>
  </w:num>
  <w:num w:numId="41">
    <w:abstractNumId w:val="2"/>
  </w:num>
  <w:num w:numId="42">
    <w:abstractNumId w:val="8"/>
  </w:num>
  <w:num w:numId="4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okka,Deepthi Tejaswani">
    <w15:presenceInfo w15:providerId="AD" w15:userId="S-1-5-21-2139973840-800022822-604069369-1708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6EE"/>
    <w:rsid w:val="0001356C"/>
    <w:rsid w:val="00024FB6"/>
    <w:rsid w:val="00060668"/>
    <w:rsid w:val="00070915"/>
    <w:rsid w:val="0011074D"/>
    <w:rsid w:val="00113573"/>
    <w:rsid w:val="00116AC2"/>
    <w:rsid w:val="0012717E"/>
    <w:rsid w:val="001700E6"/>
    <w:rsid w:val="00174E40"/>
    <w:rsid w:val="001B1926"/>
    <w:rsid w:val="001C00C9"/>
    <w:rsid w:val="001D7679"/>
    <w:rsid w:val="001F24CC"/>
    <w:rsid w:val="001F6B92"/>
    <w:rsid w:val="0020625E"/>
    <w:rsid w:val="00206B9A"/>
    <w:rsid w:val="002433A1"/>
    <w:rsid w:val="00271117"/>
    <w:rsid w:val="002B5759"/>
    <w:rsid w:val="002C07DA"/>
    <w:rsid w:val="002C287C"/>
    <w:rsid w:val="0033267A"/>
    <w:rsid w:val="003A40D1"/>
    <w:rsid w:val="003B1EE4"/>
    <w:rsid w:val="003D6BC6"/>
    <w:rsid w:val="003E5E39"/>
    <w:rsid w:val="004335C4"/>
    <w:rsid w:val="0044298F"/>
    <w:rsid w:val="00490B7C"/>
    <w:rsid w:val="004A47B7"/>
    <w:rsid w:val="004B1E75"/>
    <w:rsid w:val="00524F5C"/>
    <w:rsid w:val="00526B5D"/>
    <w:rsid w:val="0058387A"/>
    <w:rsid w:val="00594684"/>
    <w:rsid w:val="005A048A"/>
    <w:rsid w:val="005C16EE"/>
    <w:rsid w:val="005D2EA9"/>
    <w:rsid w:val="005D75BA"/>
    <w:rsid w:val="006004F8"/>
    <w:rsid w:val="00600F04"/>
    <w:rsid w:val="006447B5"/>
    <w:rsid w:val="00655288"/>
    <w:rsid w:val="00672018"/>
    <w:rsid w:val="006B4B30"/>
    <w:rsid w:val="006B4BB2"/>
    <w:rsid w:val="006C47E7"/>
    <w:rsid w:val="006C4BE9"/>
    <w:rsid w:val="0070647F"/>
    <w:rsid w:val="007231A8"/>
    <w:rsid w:val="00751F00"/>
    <w:rsid w:val="007639F5"/>
    <w:rsid w:val="00792EBD"/>
    <w:rsid w:val="007D083A"/>
    <w:rsid w:val="007F482A"/>
    <w:rsid w:val="00827834"/>
    <w:rsid w:val="00894054"/>
    <w:rsid w:val="008A4113"/>
    <w:rsid w:val="008A7D04"/>
    <w:rsid w:val="008B020D"/>
    <w:rsid w:val="008B7E4C"/>
    <w:rsid w:val="008D568F"/>
    <w:rsid w:val="008E4C80"/>
    <w:rsid w:val="00941EDE"/>
    <w:rsid w:val="0097364B"/>
    <w:rsid w:val="0097414D"/>
    <w:rsid w:val="00982E85"/>
    <w:rsid w:val="009C539E"/>
    <w:rsid w:val="009F30D8"/>
    <w:rsid w:val="00A02055"/>
    <w:rsid w:val="00A0455B"/>
    <w:rsid w:val="00A168F0"/>
    <w:rsid w:val="00A34150"/>
    <w:rsid w:val="00AA150C"/>
    <w:rsid w:val="00AC1FF6"/>
    <w:rsid w:val="00AE75A9"/>
    <w:rsid w:val="00AF53F4"/>
    <w:rsid w:val="00AF66F1"/>
    <w:rsid w:val="00B3577E"/>
    <w:rsid w:val="00B62A61"/>
    <w:rsid w:val="00B66EAE"/>
    <w:rsid w:val="00B72E0D"/>
    <w:rsid w:val="00BE76CC"/>
    <w:rsid w:val="00C2136E"/>
    <w:rsid w:val="00C43EF8"/>
    <w:rsid w:val="00C862B5"/>
    <w:rsid w:val="00C91CCA"/>
    <w:rsid w:val="00CC5D28"/>
    <w:rsid w:val="00D416DC"/>
    <w:rsid w:val="00D46641"/>
    <w:rsid w:val="00D507E6"/>
    <w:rsid w:val="00D5285B"/>
    <w:rsid w:val="00D60035"/>
    <w:rsid w:val="00D71118"/>
    <w:rsid w:val="00D83F2F"/>
    <w:rsid w:val="00D97BEA"/>
    <w:rsid w:val="00DC0999"/>
    <w:rsid w:val="00DE3BD1"/>
    <w:rsid w:val="00DF4D9A"/>
    <w:rsid w:val="00E0147F"/>
    <w:rsid w:val="00E01F9D"/>
    <w:rsid w:val="00E13A57"/>
    <w:rsid w:val="00E146F2"/>
    <w:rsid w:val="00E705C3"/>
    <w:rsid w:val="00EC0565"/>
    <w:rsid w:val="00ED167C"/>
    <w:rsid w:val="00EE6209"/>
    <w:rsid w:val="00F10836"/>
    <w:rsid w:val="00F2182E"/>
    <w:rsid w:val="00F44F03"/>
    <w:rsid w:val="00F66984"/>
    <w:rsid w:val="00F76498"/>
    <w:rsid w:val="00F8456E"/>
    <w:rsid w:val="00FC5378"/>
    <w:rsid w:val="00FE3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2C5A8"/>
  <w15:chartTrackingRefBased/>
  <w15:docId w15:val="{554A37A3-0F6B-4CD3-A185-4A9A065A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6EE"/>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5C16EE"/>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4A47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5C16EE"/>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C16EE"/>
    <w:rPr>
      <w:rFonts w:ascii="Times" w:eastAsia="Times" w:hAnsi="Times" w:cs="Times New Roman"/>
      <w:b/>
      <w:sz w:val="32"/>
      <w:szCs w:val="20"/>
    </w:rPr>
  </w:style>
  <w:style w:type="character" w:customStyle="1" w:styleId="Heading3Char">
    <w:name w:val="Heading 3 Char"/>
    <w:basedOn w:val="DefaultParagraphFont"/>
    <w:link w:val="Heading3"/>
    <w:rsid w:val="005C16EE"/>
    <w:rPr>
      <w:rFonts w:ascii="Times" w:eastAsia="Times" w:hAnsi="Times" w:cs="Times New Roman"/>
      <w:b/>
      <w:sz w:val="24"/>
      <w:szCs w:val="20"/>
    </w:rPr>
  </w:style>
  <w:style w:type="paragraph" w:styleId="Header">
    <w:name w:val="header"/>
    <w:basedOn w:val="Normal"/>
    <w:link w:val="HeaderChar"/>
    <w:rsid w:val="005C16EE"/>
    <w:pPr>
      <w:tabs>
        <w:tab w:val="center" w:pos="4320"/>
        <w:tab w:val="right" w:pos="8640"/>
      </w:tabs>
    </w:pPr>
  </w:style>
  <w:style w:type="character" w:customStyle="1" w:styleId="HeaderChar">
    <w:name w:val="Header Char"/>
    <w:basedOn w:val="DefaultParagraphFont"/>
    <w:link w:val="Header"/>
    <w:rsid w:val="005C16EE"/>
    <w:rPr>
      <w:rFonts w:ascii="Times" w:eastAsia="Times" w:hAnsi="Times" w:cs="Times New Roman"/>
      <w:sz w:val="24"/>
      <w:szCs w:val="20"/>
    </w:rPr>
  </w:style>
  <w:style w:type="paragraph" w:styleId="Footer">
    <w:name w:val="footer"/>
    <w:basedOn w:val="Normal"/>
    <w:link w:val="FooterChar"/>
    <w:semiHidden/>
    <w:rsid w:val="005C16EE"/>
    <w:pPr>
      <w:tabs>
        <w:tab w:val="center" w:pos="4320"/>
        <w:tab w:val="right" w:pos="8640"/>
      </w:tabs>
    </w:pPr>
  </w:style>
  <w:style w:type="character" w:customStyle="1" w:styleId="FooterChar">
    <w:name w:val="Footer Char"/>
    <w:basedOn w:val="DefaultParagraphFont"/>
    <w:link w:val="Footer"/>
    <w:semiHidden/>
    <w:rsid w:val="005C16EE"/>
    <w:rPr>
      <w:rFonts w:ascii="Times" w:eastAsia="Times" w:hAnsi="Times" w:cs="Times New Roman"/>
      <w:sz w:val="24"/>
      <w:szCs w:val="20"/>
    </w:rPr>
  </w:style>
  <w:style w:type="character" w:styleId="PageNumber">
    <w:name w:val="page number"/>
    <w:basedOn w:val="DefaultParagraphFont"/>
    <w:semiHidden/>
    <w:rsid w:val="005C16EE"/>
  </w:style>
  <w:style w:type="paragraph" w:styleId="Title">
    <w:name w:val="Title"/>
    <w:basedOn w:val="Normal"/>
    <w:link w:val="TitleChar"/>
    <w:qFormat/>
    <w:rsid w:val="005C16EE"/>
    <w:pPr>
      <w:jc w:val="center"/>
    </w:pPr>
    <w:rPr>
      <w:b/>
      <w:sz w:val="32"/>
    </w:rPr>
  </w:style>
  <w:style w:type="character" w:customStyle="1" w:styleId="TitleChar">
    <w:name w:val="Title Char"/>
    <w:basedOn w:val="DefaultParagraphFont"/>
    <w:link w:val="Title"/>
    <w:rsid w:val="005C16EE"/>
    <w:rPr>
      <w:rFonts w:ascii="Times" w:eastAsia="Times" w:hAnsi="Times" w:cs="Times New Roman"/>
      <w:b/>
      <w:sz w:val="32"/>
      <w:szCs w:val="20"/>
    </w:rPr>
  </w:style>
  <w:style w:type="character" w:styleId="Strong">
    <w:name w:val="Strong"/>
    <w:uiPriority w:val="22"/>
    <w:qFormat/>
    <w:rsid w:val="005C16EE"/>
    <w:rPr>
      <w:b/>
    </w:rPr>
  </w:style>
  <w:style w:type="paragraph" w:customStyle="1" w:styleId="Body">
    <w:name w:val="Body"/>
    <w:rsid w:val="005C16EE"/>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5C16EE"/>
    <w:pPr>
      <w:numPr>
        <w:numId w:val="1"/>
      </w:numPr>
    </w:pPr>
  </w:style>
  <w:style w:type="paragraph" w:styleId="ListParagraph">
    <w:name w:val="List Paragraph"/>
    <w:basedOn w:val="Normal"/>
    <w:uiPriority w:val="34"/>
    <w:qFormat/>
    <w:rsid w:val="005C16EE"/>
    <w:pPr>
      <w:ind w:left="720"/>
    </w:pPr>
  </w:style>
  <w:style w:type="character" w:styleId="Emphasis">
    <w:name w:val="Emphasis"/>
    <w:uiPriority w:val="20"/>
    <w:qFormat/>
    <w:rsid w:val="005C16EE"/>
    <w:rPr>
      <w:i/>
      <w:iCs/>
    </w:rPr>
  </w:style>
  <w:style w:type="paragraph" w:styleId="NormalWeb">
    <w:name w:val="Normal (Web)"/>
    <w:basedOn w:val="Normal"/>
    <w:uiPriority w:val="99"/>
    <w:semiHidden/>
    <w:unhideWhenUsed/>
    <w:rsid w:val="005C16EE"/>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5C16EE"/>
    <w:rPr>
      <w:color w:val="0563C1"/>
      <w:u w:val="single"/>
    </w:rPr>
  </w:style>
  <w:style w:type="character" w:customStyle="1" w:styleId="Heading2Char">
    <w:name w:val="Heading 2 Char"/>
    <w:basedOn w:val="DefaultParagraphFont"/>
    <w:link w:val="Heading2"/>
    <w:uiPriority w:val="9"/>
    <w:semiHidden/>
    <w:rsid w:val="004A47B7"/>
    <w:rPr>
      <w:rFonts w:asciiTheme="majorHAnsi" w:eastAsiaTheme="majorEastAsia" w:hAnsiTheme="majorHAnsi" w:cstheme="majorBidi"/>
      <w:color w:val="2E74B5" w:themeColor="accent1" w:themeShade="BF"/>
      <w:sz w:val="26"/>
      <w:szCs w:val="26"/>
    </w:rPr>
  </w:style>
  <w:style w:type="paragraph" w:styleId="TOC5">
    <w:name w:val="toc 5"/>
    <w:basedOn w:val="Normal"/>
    <w:next w:val="Normal"/>
    <w:autoRedefine/>
    <w:semiHidden/>
    <w:rsid w:val="00070915"/>
    <w:pPr>
      <w:tabs>
        <w:tab w:val="clear" w:pos="180"/>
        <w:tab w:val="clear" w:pos="360"/>
        <w:tab w:val="clear" w:pos="720"/>
      </w:tabs>
      <w:ind w:left="960"/>
    </w:pPr>
    <w:rPr>
      <w:sz w:val="18"/>
    </w:rPr>
  </w:style>
  <w:style w:type="table" w:styleId="TableGrid">
    <w:name w:val="Table Grid"/>
    <w:basedOn w:val="TableNormal"/>
    <w:uiPriority w:val="39"/>
    <w:rsid w:val="00792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C00C9"/>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1C00C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062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25E"/>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4817315">
      <w:bodyDiv w:val="1"/>
      <w:marLeft w:val="0"/>
      <w:marRight w:val="0"/>
      <w:marTop w:val="0"/>
      <w:marBottom w:val="0"/>
      <w:divBdr>
        <w:top w:val="none" w:sz="0" w:space="0" w:color="auto"/>
        <w:left w:val="none" w:sz="0" w:space="0" w:color="auto"/>
        <w:bottom w:val="none" w:sz="0" w:space="0" w:color="auto"/>
        <w:right w:val="none" w:sz="0" w:space="0" w:color="auto"/>
      </w:divBdr>
    </w:div>
    <w:div w:id="1774009975">
      <w:bodyDiv w:val="1"/>
      <w:marLeft w:val="0"/>
      <w:marRight w:val="0"/>
      <w:marTop w:val="0"/>
      <w:marBottom w:val="0"/>
      <w:divBdr>
        <w:top w:val="none" w:sz="0" w:space="0" w:color="auto"/>
        <w:left w:val="none" w:sz="0" w:space="0" w:color="auto"/>
        <w:bottom w:val="none" w:sz="0" w:space="0" w:color="auto"/>
        <w:right w:val="none" w:sz="0" w:space="0" w:color="auto"/>
      </w:divBdr>
    </w:div>
    <w:div w:id="1893691911">
      <w:bodyDiv w:val="1"/>
      <w:marLeft w:val="0"/>
      <w:marRight w:val="0"/>
      <w:marTop w:val="0"/>
      <w:marBottom w:val="0"/>
      <w:divBdr>
        <w:top w:val="none" w:sz="0" w:space="0" w:color="auto"/>
        <w:left w:val="none" w:sz="0" w:space="0" w:color="auto"/>
        <w:bottom w:val="none" w:sz="0" w:space="0" w:color="auto"/>
        <w:right w:val="none" w:sz="0" w:space="0" w:color="auto"/>
      </w:divBdr>
    </w:div>
    <w:div w:id="1893736066">
      <w:bodyDiv w:val="1"/>
      <w:marLeft w:val="0"/>
      <w:marRight w:val="0"/>
      <w:marTop w:val="0"/>
      <w:marBottom w:val="0"/>
      <w:divBdr>
        <w:top w:val="none" w:sz="0" w:space="0" w:color="auto"/>
        <w:left w:val="none" w:sz="0" w:space="0" w:color="auto"/>
        <w:bottom w:val="none" w:sz="0" w:space="0" w:color="auto"/>
        <w:right w:val="none" w:sz="0" w:space="0" w:color="auto"/>
      </w:divBdr>
    </w:div>
    <w:div w:id="1989432526">
      <w:bodyDiv w:val="1"/>
      <w:marLeft w:val="0"/>
      <w:marRight w:val="0"/>
      <w:marTop w:val="0"/>
      <w:marBottom w:val="0"/>
      <w:divBdr>
        <w:top w:val="none" w:sz="0" w:space="0" w:color="auto"/>
        <w:left w:val="none" w:sz="0" w:space="0" w:color="auto"/>
        <w:bottom w:val="none" w:sz="0" w:space="0" w:color="auto"/>
        <w:right w:val="none" w:sz="0" w:space="0" w:color="auto"/>
      </w:divBdr>
    </w:div>
    <w:div w:id="201137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opus.govst.edu/cgi/viewcontent.cgi?article=1079&amp;context=capstone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agilemodeling.com/"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sdn.microsoft.com/"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microsoft.com/office/2011/relationships/people" Target="people.xml"/><Relationship Id="rId10" Type="http://schemas.openxmlformats.org/officeDocument/2006/relationships/hyperlink" Target="http://www.w3schools.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v-softinc.com/importance-e-commerce-mobile-applications/"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B7C65-B373-4ED2-B84C-F3AF0432E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5642</TotalTime>
  <Pages>32</Pages>
  <Words>4108</Words>
  <Characters>23419</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Chokka,Deepthi Tejaswani</dc:creator>
  <cp:keywords/>
  <dc:description/>
  <cp:lastModifiedBy>Chokka,Deepthi Tejaswani</cp:lastModifiedBy>
  <cp:revision>29</cp:revision>
  <dcterms:created xsi:type="dcterms:W3CDTF">2020-06-18T04:14:00Z</dcterms:created>
  <dcterms:modified xsi:type="dcterms:W3CDTF">2020-10-25T17:17:00Z</dcterms:modified>
</cp:coreProperties>
</file>