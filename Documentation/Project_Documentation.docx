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b/>
          <w:sz w:val="48"/>
        </w:rPr>
      </w:pPr>
      <w:r w:rsidRPr="00E0147F">
        <w:rPr>
          <w:rFonts w:ascii="Times New Roman" w:hAnsi="Times New Roman"/>
          <w:b/>
          <w:sz w:val="48"/>
        </w:rPr>
        <w:t>Pets Chewy</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Del="00A34150" w:rsidRDefault="005C16EE" w:rsidP="005C16EE">
      <w:pPr>
        <w:jc w:val="center"/>
        <w:rPr>
          <w:del w:id="0" w:author="Chokka,Deepthi Tejaswani" w:date="2020-06-30T16:55:00Z"/>
          <w:rFonts w:ascii="Times New Roman" w:hAnsi="Times New Roman"/>
          <w:sz w:val="48"/>
        </w:rPr>
      </w:pPr>
      <w:r w:rsidRPr="00E0147F">
        <w:rPr>
          <w:rFonts w:ascii="Times New Roman" w:hAnsi="Times New Roman"/>
          <w:sz w:val="48"/>
        </w:rPr>
        <w:t>Software Requirements Specification</w:t>
      </w:r>
      <w:ins w:id="1" w:author="Chokka,Deepthi Tejaswani" w:date="2020-06-30T16:55:00Z">
        <w:r w:rsidR="00A34150">
          <w:rPr>
            <w:rFonts w:ascii="Times New Roman" w:hAnsi="Times New Roman"/>
            <w:sz w:val="48"/>
          </w:rPr>
          <w:t>s</w:t>
        </w:r>
      </w:ins>
    </w:p>
    <w:p w:rsidR="005C16EE" w:rsidRPr="00E0147F" w:rsidRDefault="005C16EE" w:rsidP="00A34150">
      <w:pPr>
        <w:jc w:val="center"/>
        <w:rPr>
          <w:rFonts w:ascii="Times New Roman" w:hAnsi="Times New Roman"/>
          <w:sz w:val="32"/>
        </w:rPr>
      </w:pP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Android Studio – v3.6</w:t>
      </w: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GitHub</w:t>
      </w:r>
    </w:p>
    <w:p w:rsidR="00113573" w:rsidRDefault="005C16EE" w:rsidP="00113573">
      <w:pPr>
        <w:numPr>
          <w:ilvl w:val="0"/>
          <w:numId w:val="4"/>
        </w:numPr>
        <w:rPr>
          <w:ins w:id="2" w:author="Chokka,Deepthi Tejaswani" w:date="2020-06-22T22:54:00Z"/>
          <w:rFonts w:ascii="Times New Roman" w:hAnsi="Times New Roman"/>
          <w:sz w:val="48"/>
          <w:szCs w:val="48"/>
        </w:rPr>
      </w:pPr>
      <w:r w:rsidRPr="00E0147F">
        <w:rPr>
          <w:rFonts w:ascii="Times New Roman" w:hAnsi="Times New Roman"/>
          <w:sz w:val="48"/>
          <w:szCs w:val="48"/>
        </w:rPr>
        <w:t>Firebase</w:t>
      </w:r>
    </w:p>
    <w:p w:rsidR="00A34150" w:rsidRDefault="00113573">
      <w:pPr>
        <w:rPr>
          <w:ins w:id="3" w:author="Chokka,Deepthi Tejaswani" w:date="2020-06-22T22:55:00Z"/>
          <w:rFonts w:ascii="Times New Roman" w:hAnsi="Times New Roman"/>
          <w:sz w:val="48"/>
          <w:szCs w:val="48"/>
        </w:rPr>
        <w:pPrChange w:id="4" w:author="Chokka,Deepthi Tejaswani" w:date="2020-06-22T22:55:00Z">
          <w:pPr>
            <w:numPr>
              <w:numId w:val="4"/>
            </w:numPr>
            <w:ind w:left="3600" w:hanging="360"/>
          </w:pPr>
        </w:pPrChange>
      </w:pPr>
      <w:ins w:id="5" w:author="Chokka,Deepthi Tejaswani" w:date="2020-06-22T22:55:00Z">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ins>
    </w:p>
    <w:p w:rsidR="00113573" w:rsidRPr="00113573" w:rsidRDefault="00113573">
      <w:pPr>
        <w:pStyle w:val="ListParagraph"/>
        <w:numPr>
          <w:ilvl w:val="0"/>
          <w:numId w:val="37"/>
        </w:numPr>
        <w:rPr>
          <w:ins w:id="6" w:author="Chokka,Deepthi Tejaswani" w:date="2020-06-22T22:56:00Z"/>
          <w:rFonts w:ascii="Times New Roman" w:hAnsi="Times New Roman"/>
          <w:sz w:val="48"/>
          <w:szCs w:val="48"/>
          <w:rPrChange w:id="7" w:author="Chokka,Deepthi Tejaswani" w:date="2020-06-22T22:58:00Z">
            <w:rPr>
              <w:ins w:id="8" w:author="Chokka,Deepthi Tejaswani" w:date="2020-06-22T22:56:00Z"/>
            </w:rPr>
          </w:rPrChange>
        </w:rPr>
        <w:pPrChange w:id="9" w:author="Chokka,Deepthi Tejaswani" w:date="2020-06-22T22:59:00Z">
          <w:pPr>
            <w:numPr>
              <w:numId w:val="4"/>
            </w:numPr>
            <w:ind w:left="3600" w:hanging="360"/>
          </w:pPr>
        </w:pPrChange>
      </w:pPr>
      <w:ins w:id="10" w:author="Chokka,Deepthi Tejaswani" w:date="2020-06-22T22:56:00Z">
        <w:r w:rsidRPr="00113573">
          <w:rPr>
            <w:rFonts w:ascii="Times New Roman" w:hAnsi="Times New Roman"/>
            <w:sz w:val="48"/>
            <w:szCs w:val="48"/>
            <w:rPrChange w:id="11" w:author="Chokka,Deepthi Tejaswani" w:date="2020-06-22T22:58:00Z">
              <w:rPr/>
            </w:rPrChange>
          </w:rPr>
          <w:t>Windows 7</w:t>
        </w:r>
      </w:ins>
    </w:p>
    <w:p w:rsidR="00113573" w:rsidRPr="00113573" w:rsidRDefault="00113573">
      <w:pPr>
        <w:pStyle w:val="ListParagraph"/>
        <w:numPr>
          <w:ilvl w:val="0"/>
          <w:numId w:val="37"/>
        </w:numPr>
        <w:rPr>
          <w:ins w:id="12" w:author="Chokka,Deepthi Tejaswani" w:date="2020-06-22T22:58:00Z"/>
          <w:rFonts w:ascii="Times New Roman" w:hAnsi="Times New Roman"/>
          <w:sz w:val="48"/>
          <w:szCs w:val="48"/>
          <w:rPrChange w:id="13" w:author="Chokka,Deepthi Tejaswani" w:date="2020-06-22T22:58:00Z">
            <w:rPr>
              <w:ins w:id="14" w:author="Chokka,Deepthi Tejaswani" w:date="2020-06-22T22:58:00Z"/>
            </w:rPr>
          </w:rPrChange>
        </w:rPr>
        <w:pPrChange w:id="15" w:author="Chokka,Deepthi Tejaswani" w:date="2020-06-22T22:59:00Z">
          <w:pPr>
            <w:numPr>
              <w:numId w:val="4"/>
            </w:numPr>
            <w:ind w:left="3600" w:hanging="360"/>
          </w:pPr>
        </w:pPrChange>
      </w:pPr>
      <w:ins w:id="16" w:author="Chokka,Deepthi Tejaswani" w:date="2020-06-22T22:56:00Z">
        <w:r w:rsidRPr="00113573">
          <w:rPr>
            <w:rFonts w:ascii="Times New Roman" w:hAnsi="Times New Roman"/>
            <w:sz w:val="48"/>
            <w:szCs w:val="48"/>
            <w:rPrChange w:id="17" w:author="Chokka,Deepthi Tejaswani" w:date="2020-06-22T22:58:00Z">
              <w:rPr/>
            </w:rPrChange>
          </w:rPr>
          <w:t>Intel Core i5</w:t>
        </w:r>
      </w:ins>
      <w:ins w:id="18" w:author="Chokka,Deepthi Tejaswani" w:date="2020-06-22T22:57:00Z">
        <w:r w:rsidRPr="00113573">
          <w:rPr>
            <w:rFonts w:ascii="Times New Roman" w:hAnsi="Times New Roman"/>
            <w:sz w:val="48"/>
            <w:szCs w:val="48"/>
            <w:rPrChange w:id="19" w:author="Chokka,Deepthi Tejaswani" w:date="2020-06-22T22:58:00Z">
              <w:rPr/>
            </w:rPrChange>
          </w:rPr>
          <w:t xml:space="preserve"> Processor</w:t>
        </w:r>
      </w:ins>
    </w:p>
    <w:p w:rsidR="00113573" w:rsidRPr="00113573" w:rsidRDefault="00113573">
      <w:pPr>
        <w:pStyle w:val="ListParagraph"/>
        <w:numPr>
          <w:ilvl w:val="0"/>
          <w:numId w:val="37"/>
        </w:numPr>
        <w:rPr>
          <w:rFonts w:ascii="Times New Roman" w:hAnsi="Times New Roman"/>
          <w:sz w:val="48"/>
          <w:szCs w:val="48"/>
        </w:rPr>
        <w:pPrChange w:id="20" w:author="Chokka,Deepthi Tejaswani" w:date="2020-06-22T22:59:00Z">
          <w:pPr>
            <w:numPr>
              <w:numId w:val="4"/>
            </w:numPr>
            <w:ind w:left="3600" w:hanging="360"/>
          </w:pPr>
        </w:pPrChange>
      </w:pPr>
      <w:ins w:id="21" w:author="Chokka,Deepthi Tejaswani" w:date="2020-06-22T22:58:00Z">
        <w:r w:rsidRPr="00113573">
          <w:rPr>
            <w:rFonts w:ascii="Times New Roman" w:hAnsi="Times New Roman"/>
            <w:sz w:val="48"/>
            <w:szCs w:val="48"/>
            <w:rPrChange w:id="22" w:author="Chokka,Deepthi Tejaswani" w:date="2020-06-22T22:58:00Z">
              <w:rPr/>
            </w:rPrChange>
          </w:rPr>
          <w:t>Android Mobile Phone</w:t>
        </w:r>
      </w:ins>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Team Members</w:t>
      </w:r>
    </w:p>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 xml:space="preserve">Priyanka </w:t>
      </w:r>
      <w:proofErr w:type="spellStart"/>
      <w:r w:rsidRPr="00E0147F">
        <w:rPr>
          <w:rFonts w:ascii="Times New Roman" w:hAnsi="Times New Roman"/>
          <w:color w:val="000000"/>
          <w:sz w:val="44"/>
          <w:szCs w:val="44"/>
        </w:rPr>
        <w:t>Bodapati</w:t>
      </w:r>
      <w:proofErr w:type="spellEnd"/>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rsidR="005C16EE" w:rsidRPr="00E0147F" w:rsidRDefault="005C16EE" w:rsidP="005C16EE">
      <w:pPr>
        <w:jc w:val="center"/>
        <w:rPr>
          <w:rFonts w:ascii="Times New Roman" w:hAnsi="Times New Roman"/>
          <w:color w:val="000000"/>
          <w:sz w:val="44"/>
          <w:szCs w:val="44"/>
        </w:rPr>
      </w:pPr>
      <w:proofErr w:type="spellStart"/>
      <w:r w:rsidRPr="00E0147F">
        <w:rPr>
          <w:rFonts w:ascii="Times New Roman" w:hAnsi="Times New Roman"/>
          <w:color w:val="000000"/>
          <w:sz w:val="44"/>
          <w:szCs w:val="44"/>
        </w:rPr>
        <w:t>Nikitha</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Kethireddy</w:t>
      </w:r>
      <w:proofErr w:type="spellEnd"/>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Suma Soma</w:t>
      </w:r>
    </w:p>
    <w:p w:rsidR="005C16EE" w:rsidRPr="00E0147F" w:rsidRDefault="005C16EE" w:rsidP="005C16EE">
      <w:pPr>
        <w:jc w:val="center"/>
        <w:rPr>
          <w:rFonts w:ascii="Times New Roman" w:hAnsi="Times New Roman"/>
          <w:sz w:val="44"/>
          <w:szCs w:val="44"/>
        </w:rPr>
      </w:pPr>
      <w:proofErr w:type="spellStart"/>
      <w:r w:rsidRPr="00E0147F">
        <w:rPr>
          <w:rFonts w:ascii="Times New Roman" w:hAnsi="Times New Roman"/>
          <w:color w:val="000000"/>
          <w:sz w:val="44"/>
          <w:szCs w:val="44"/>
        </w:rPr>
        <w:t>Sushma</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Yedugani</w:t>
      </w:r>
      <w:proofErr w:type="spellEnd"/>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rsidR="005C16EE" w:rsidRPr="00E0147F" w:rsidRDefault="005C16EE" w:rsidP="005C16EE">
      <w:pPr>
        <w:pStyle w:val="Heading1"/>
        <w:rPr>
          <w:rFonts w:ascii="Times New Roman" w:hAnsi="Times New Roman"/>
        </w:rPr>
      </w:pPr>
      <w:bookmarkStart w:id="23" w:name="_Toc506458769"/>
      <w:bookmarkStart w:id="24" w:name="_Toc506459135"/>
      <w:r w:rsidRPr="00E0147F">
        <w:rPr>
          <w:rFonts w:ascii="Times New Roman" w:hAnsi="Times New Roman"/>
        </w:rPr>
        <w:t>Revision History</w:t>
      </w:r>
      <w:bookmarkEnd w:id="23"/>
      <w:bookmarkEnd w:id="24"/>
    </w:p>
    <w:p w:rsidR="005C16EE" w:rsidRPr="00E0147F" w:rsidRDefault="005C16EE" w:rsidP="005C16EE">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5C16EE" w:rsidRPr="00E0147F" w:rsidTr="002433A1">
        <w:tc>
          <w:tcPr>
            <w:tcW w:w="1188"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Comments</w:t>
            </w:r>
          </w:p>
        </w:tc>
      </w:tr>
      <w:tr w:rsidR="005C16EE" w:rsidRPr="00E0147F" w:rsidTr="002433A1">
        <w:tc>
          <w:tcPr>
            <w:tcW w:w="1188" w:type="dxa"/>
            <w:tcBorders>
              <w:top w:val="single" w:sz="4" w:space="0" w:color="auto"/>
            </w:tcBorders>
          </w:tcPr>
          <w:p w:rsidR="005C16EE" w:rsidRPr="00E0147F" w:rsidRDefault="005C16EE" w:rsidP="002433A1">
            <w:pPr>
              <w:rPr>
                <w:rFonts w:ascii="Times New Roman" w:hAnsi="Times New Roman"/>
              </w:rPr>
            </w:pPr>
          </w:p>
        </w:tc>
        <w:tc>
          <w:tcPr>
            <w:tcW w:w="3240" w:type="dxa"/>
            <w:tcBorders>
              <w:top w:val="single" w:sz="4" w:space="0" w:color="auto"/>
            </w:tcBorders>
          </w:tcPr>
          <w:p w:rsidR="005C16EE" w:rsidRPr="00E0147F" w:rsidRDefault="005C16EE" w:rsidP="002433A1">
            <w:pPr>
              <w:rPr>
                <w:rFonts w:ascii="Times New Roman" w:hAnsi="Times New Roman"/>
              </w:rPr>
            </w:pPr>
          </w:p>
        </w:tc>
        <w:tc>
          <w:tcPr>
            <w:tcW w:w="1890" w:type="dxa"/>
            <w:tcBorders>
              <w:top w:val="single" w:sz="4" w:space="0" w:color="auto"/>
            </w:tcBorders>
          </w:tcPr>
          <w:p w:rsidR="005C16EE" w:rsidRPr="00E0147F" w:rsidRDefault="005C16EE" w:rsidP="002433A1">
            <w:pPr>
              <w:rPr>
                <w:rFonts w:ascii="Times New Roman" w:hAnsi="Times New Roman"/>
              </w:rPr>
            </w:pPr>
          </w:p>
        </w:tc>
        <w:tc>
          <w:tcPr>
            <w:tcW w:w="3150" w:type="dxa"/>
            <w:tcBorders>
              <w:top w:val="single" w:sz="4" w:space="0" w:color="auto"/>
            </w:tcBorders>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bl>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p>
    <w:p w:rsidR="005C16EE" w:rsidRPr="00E0147F" w:rsidRDefault="005C16EE" w:rsidP="005C16EE">
      <w:pPr>
        <w:pStyle w:val="Heading1"/>
        <w:rPr>
          <w:rFonts w:ascii="Times New Roman" w:hAnsi="Times New Roman"/>
        </w:rPr>
      </w:pPr>
      <w:bookmarkStart w:id="25" w:name="_Toc506458770"/>
      <w:bookmarkStart w:id="26" w:name="_Toc506459136"/>
      <w:r w:rsidRPr="00E0147F">
        <w:rPr>
          <w:rFonts w:ascii="Times New Roman" w:hAnsi="Times New Roman"/>
        </w:rPr>
        <w:t>Document Approval</w:t>
      </w:r>
      <w:bookmarkEnd w:id="25"/>
      <w:bookmarkEnd w:id="26"/>
    </w:p>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C16EE" w:rsidRPr="00E0147F" w:rsidTr="002433A1">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Date</w:t>
            </w:r>
          </w:p>
        </w:tc>
      </w:tr>
      <w:tr w:rsidR="005C16EE" w:rsidRPr="00E0147F" w:rsidTr="002433A1">
        <w:tc>
          <w:tcPr>
            <w:tcW w:w="2394"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268"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bl>
    <w:p w:rsidR="005C16EE" w:rsidRPr="00E0147F" w:rsidRDefault="005C16EE" w:rsidP="005C16EE">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Default="005C16EE" w:rsidP="005C16EE">
      <w:pPr>
        <w:tabs>
          <w:tab w:val="left" w:pos="2880"/>
          <w:tab w:val="left" w:pos="5760"/>
        </w:tabs>
        <w:rPr>
          <w:ins w:id="27" w:author="Chokka,Deepthi Tejaswani" w:date="2020-06-30T16:55:00Z"/>
          <w:rFonts w:ascii="Times New Roman" w:hAnsi="Times New Roman"/>
        </w:rPr>
      </w:pPr>
    </w:p>
    <w:p w:rsidR="00A34150" w:rsidRPr="00E0147F" w:rsidRDefault="00A34150"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B66EAE" w:rsidRDefault="005C16EE" w:rsidP="005C16EE">
      <w:pPr>
        <w:tabs>
          <w:tab w:val="left" w:pos="2880"/>
          <w:tab w:val="left" w:pos="5760"/>
        </w:tabs>
        <w:rPr>
          <w:del w:id="28"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29"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30" w:author="Chokka,Deepthi Tejaswani" w:date="2020-06-22T23:01:00Z"/>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113573" w:rsidRDefault="005C16EE" w:rsidP="005C16EE">
      <w:pPr>
        <w:tabs>
          <w:tab w:val="left" w:pos="2880"/>
          <w:tab w:val="left" w:pos="5760"/>
        </w:tabs>
        <w:rPr>
          <w:del w:id="31"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32"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33"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34"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35" w:author="Chokka,Deepthi Tejaswani" w:date="2020-06-22T23:00:00Z"/>
          <w:rFonts w:ascii="Times New Roman" w:hAnsi="Times New Roman"/>
        </w:rPr>
      </w:pPr>
      <w:del w:id="36" w:author="Chokka,Deepthi Tejaswani" w:date="2020-06-22T23:01:00Z">
        <w:r w:rsidRPr="00E0147F" w:rsidDel="00B66EAE">
          <w:rPr>
            <w:rFonts w:ascii="Times New Roman" w:hAnsi="Times New Roman"/>
          </w:rPr>
          <w:tab/>
        </w:r>
      </w:del>
      <w:r w:rsidRPr="00E0147F">
        <w:rPr>
          <w:rFonts w:ascii="Times New Roman" w:hAnsi="Times New Roman"/>
        </w:rPr>
        <w:tab/>
      </w:r>
      <w:r w:rsidRPr="00E0147F">
        <w:rPr>
          <w:rFonts w:ascii="Times New Roman" w:hAnsi="Times New Roman"/>
        </w:rPr>
        <w:tab/>
      </w:r>
    </w:p>
    <w:p w:rsidR="005C16EE" w:rsidRPr="00E0147F" w:rsidRDefault="005C16EE">
      <w:pPr>
        <w:tabs>
          <w:tab w:val="left" w:pos="2880"/>
          <w:tab w:val="left" w:pos="5760"/>
        </w:tabs>
        <w:rPr>
          <w:rFonts w:ascii="Times New Roman" w:hAnsi="Times New Roman"/>
        </w:rPr>
        <w:pPrChange w:id="37" w:author="Chokka,Deepthi Tejaswani" w:date="2020-06-22T23:00:00Z">
          <w:pPr/>
        </w:pPrChange>
      </w:pPr>
    </w:p>
    <w:p w:rsidR="005C16EE" w:rsidRPr="00E0147F" w:rsidRDefault="005C16EE" w:rsidP="005C16EE">
      <w:pPr>
        <w:numPr>
          <w:ilvl w:val="0"/>
          <w:numId w:val="5"/>
        </w:numPr>
        <w:rPr>
          <w:rFonts w:ascii="Times New Roman" w:hAnsi="Times New Roman"/>
          <w:b/>
          <w:sz w:val="32"/>
        </w:rPr>
      </w:pPr>
      <w:r w:rsidRPr="00E0147F">
        <w:rPr>
          <w:rFonts w:ascii="Times New Roman" w:hAnsi="Times New Roman"/>
          <w:b/>
          <w:sz w:val="32"/>
        </w:rPr>
        <w:lastRenderedPageBreak/>
        <w:t>Table of Contents</w:t>
      </w:r>
    </w:p>
    <w:p w:rsidR="005C16EE" w:rsidRPr="00E0147F" w:rsidDel="00113573" w:rsidRDefault="005C16EE" w:rsidP="005C16EE">
      <w:pPr>
        <w:pStyle w:val="Header"/>
        <w:tabs>
          <w:tab w:val="clear" w:pos="4320"/>
          <w:tab w:val="clear" w:pos="8640"/>
        </w:tabs>
        <w:rPr>
          <w:del w:id="38" w:author="Chokka,Deepthi Tejaswani" w:date="2020-06-22T23:00:00Z"/>
          <w:rFonts w:ascii="Times New Roman" w:hAnsi="Times New Roman"/>
        </w:rPr>
      </w:pPr>
    </w:p>
    <w:p w:rsidR="00792EBD" w:rsidRPr="00655288" w:rsidRDefault="005C16EE" w:rsidP="00655288">
      <w:pPr>
        <w:pStyle w:val="Body"/>
        <w:jc w:val="both"/>
        <w:rPr>
          <w:rFonts w:ascii="Times New Roman" w:eastAsia="Times New Roman" w:hAnsi="Times New Roman" w:cs="Times New Roman"/>
          <w:b/>
          <w:bCs/>
        </w:rPr>
      </w:pPr>
      <w:del w:id="39" w:author="Chokka,Deepthi Tejaswani" w:date="2020-06-22T23:00:00Z">
        <w:r w:rsidRPr="00E0147F" w:rsidDel="00113573">
          <w:rPr>
            <w:rFonts w:ascii="Times New Roman" w:hAnsi="Times New Roman" w:cs="Times New Roman"/>
            <w:b/>
            <w:bCs/>
          </w:rPr>
          <w:delText>Table of Contents</w:delText>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r>
        <w:r w:rsidRPr="00E0147F" w:rsidDel="00113573">
          <w:rPr>
            <w:rFonts w:ascii="Times New Roman" w:hAnsi="Times New Roman" w:cs="Times New Roman"/>
            <w:b/>
            <w:bCs/>
          </w:rPr>
          <w:tab/>
          <w:delText>Page Number</w:delText>
        </w:r>
        <w:r w:rsidRPr="00E0147F" w:rsidDel="00113573">
          <w:rPr>
            <w:rFonts w:ascii="Times New Roman" w:hAnsi="Times New Roman"/>
          </w:rPr>
          <w:tab/>
        </w:r>
      </w:del>
      <w:r w:rsidRPr="00E0147F">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p>
    <w:tbl>
      <w:tblPr>
        <w:tblStyle w:val="TableGrid"/>
        <w:tblW w:w="0" w:type="auto"/>
        <w:tblInd w:w="-95" w:type="dxa"/>
        <w:tblLook w:val="04A0" w:firstRow="1" w:lastRow="0" w:firstColumn="1" w:lastColumn="0" w:noHBand="0" w:noVBand="1"/>
        <w:tblPrChange w:id="40" w:author="Chokka,Deepthi Tejaswani" w:date="2020-06-30T18:19:00Z">
          <w:tblPr>
            <w:tblStyle w:val="TableGrid"/>
            <w:tblW w:w="0" w:type="auto"/>
            <w:tblInd w:w="-95" w:type="dxa"/>
            <w:tblLook w:val="04A0" w:firstRow="1" w:lastRow="0" w:firstColumn="1" w:lastColumn="0" w:noHBand="0" w:noVBand="1"/>
          </w:tblPr>
        </w:tblPrChange>
      </w:tblPr>
      <w:tblGrid>
        <w:gridCol w:w="7110"/>
        <w:gridCol w:w="2335"/>
        <w:tblGridChange w:id="41">
          <w:tblGrid>
            <w:gridCol w:w="190"/>
            <w:gridCol w:w="95"/>
            <w:gridCol w:w="6825"/>
            <w:gridCol w:w="190"/>
            <w:gridCol w:w="95"/>
            <w:gridCol w:w="2050"/>
            <w:gridCol w:w="190"/>
            <w:gridCol w:w="95"/>
          </w:tblGrid>
        </w:tblGridChange>
      </w:tblGrid>
      <w:tr w:rsidR="00655288" w:rsidRPr="00655288" w:rsidTr="00DF4D9A">
        <w:trPr>
          <w:trPrChange w:id="42" w:author="Chokka,Deepthi Tejaswani" w:date="2020-06-30T18:19:00Z">
            <w:trPr>
              <w:gridBefore w:val="2"/>
            </w:trPr>
          </w:trPrChange>
        </w:trPr>
        <w:tc>
          <w:tcPr>
            <w:tcW w:w="7110" w:type="dxa"/>
            <w:tcPrChange w:id="43" w:author="Chokka,Deepthi Tejaswani" w:date="2020-06-30T18:19:00Z">
              <w:tcPr>
                <w:tcW w:w="7110" w:type="dxa"/>
                <w:gridSpan w:val="3"/>
              </w:tcPr>
            </w:tcPrChange>
          </w:tcPr>
          <w:p w:rsidR="00655288" w:rsidRPr="00655288" w:rsidRDefault="00655288" w:rsidP="00655288">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Change w:id="44" w:author="Chokka,Deepthi Tejaswani" w:date="2020-06-30T18:19:00Z">
              <w:tcPr>
                <w:tcW w:w="2335" w:type="dxa"/>
                <w:gridSpan w:val="3"/>
              </w:tcPr>
            </w:tcPrChange>
          </w:tcPr>
          <w:p w:rsidR="00655288" w:rsidRPr="00655288" w:rsidRDefault="00655288" w:rsidP="005C16EE">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792EBD" w:rsidRPr="00655288" w:rsidTr="00DF4D9A">
        <w:trPr>
          <w:trPrChange w:id="45" w:author="Chokka,Deepthi Tejaswani" w:date="2020-06-30T18:19:00Z">
            <w:trPr>
              <w:gridBefore w:val="2"/>
            </w:trPr>
          </w:trPrChange>
        </w:trPr>
        <w:tc>
          <w:tcPr>
            <w:tcW w:w="7110" w:type="dxa"/>
            <w:tcPrChange w:id="46" w:author="Chokka,Deepthi Tejaswani" w:date="2020-06-30T18:19:00Z">
              <w:tcPr>
                <w:tcW w:w="7110" w:type="dxa"/>
                <w:gridSpan w:val="3"/>
              </w:tcPr>
            </w:tcPrChange>
          </w:tcPr>
          <w:p w:rsidR="00792EBD" w:rsidRPr="00655288" w:rsidRDefault="00792EBD" w:rsidP="00792EBD">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Change w:id="47" w:author="Chokka,Deepthi Tejaswani" w:date="2020-06-30T18:19:00Z">
              <w:tcPr>
                <w:tcW w:w="2335" w:type="dxa"/>
                <w:gridSpan w:val="3"/>
              </w:tcPr>
            </w:tcPrChange>
          </w:tcPr>
          <w:p w:rsidR="00792EBD" w:rsidRPr="00655288" w:rsidRDefault="00D46641"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48" w:author="Chokka,Deepthi Tejaswani" w:date="2020-06-30T18:19:00Z">
            <w:trPr>
              <w:gridBefore w:val="2"/>
            </w:trPr>
          </w:trPrChange>
        </w:trPr>
        <w:tc>
          <w:tcPr>
            <w:tcW w:w="7110" w:type="dxa"/>
            <w:tcPrChange w:id="49" w:author="Chokka,Deepthi Tejaswani" w:date="2020-06-30T18:19:00Z">
              <w:tcPr>
                <w:tcW w:w="7110" w:type="dxa"/>
                <w:gridSpan w:val="3"/>
              </w:tcPr>
            </w:tcPrChange>
          </w:tcPr>
          <w:p w:rsidR="00792EBD" w:rsidRPr="00655288" w:rsidRDefault="00792EBD" w:rsidP="00024FB6">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Change w:id="50"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51" w:author="Chokka,Deepthi Tejaswani" w:date="2020-06-30T18:19:00Z">
            <w:trPr>
              <w:gridBefore w:val="2"/>
            </w:trPr>
          </w:trPrChange>
        </w:trPr>
        <w:tc>
          <w:tcPr>
            <w:tcW w:w="7110" w:type="dxa"/>
            <w:tcPrChange w:id="52" w:author="Chokka,Deepthi Tejaswani" w:date="2020-06-30T18:19:00Z">
              <w:tcPr>
                <w:tcW w:w="7110" w:type="dxa"/>
                <w:gridSpan w:val="3"/>
              </w:tcPr>
            </w:tcPrChange>
          </w:tcPr>
          <w:p w:rsidR="00792EBD" w:rsidRPr="00655288" w:rsidRDefault="00792EBD" w:rsidP="00792EBD">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Change w:id="53"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54" w:author="Chokka,Deepthi Tejaswani" w:date="2020-06-30T18:19:00Z">
            <w:trPr>
              <w:gridBefore w:val="2"/>
            </w:trPr>
          </w:trPrChange>
        </w:trPr>
        <w:tc>
          <w:tcPr>
            <w:tcW w:w="7110" w:type="dxa"/>
            <w:tcPrChange w:id="55" w:author="Chokka,Deepthi Tejaswani" w:date="2020-06-30T18:19:00Z">
              <w:tcPr>
                <w:tcW w:w="7110" w:type="dxa"/>
                <w:gridSpan w:val="3"/>
              </w:tcPr>
            </w:tcPrChange>
          </w:tcPr>
          <w:p w:rsidR="00792EBD" w:rsidRPr="00655288" w:rsidRDefault="00024FB6" w:rsidP="00792EBD">
            <w:pPr>
              <w:pStyle w:val="ListParagraph"/>
              <w:numPr>
                <w:ilvl w:val="1"/>
                <w:numId w:val="32"/>
              </w:numPr>
              <w:rPr>
                <w:rFonts w:ascii="Times New Roman" w:hAnsi="Times New Roman"/>
                <w:szCs w:val="24"/>
              </w:rPr>
            </w:pPr>
            <w:r w:rsidRPr="00655288">
              <w:rPr>
                <w:rFonts w:ascii="Times New Roman" w:hAnsi="Times New Roman"/>
                <w:szCs w:val="24"/>
              </w:rPr>
              <w:t xml:space="preserve">Definitions, Acronyms, and </w:t>
            </w:r>
            <w:r w:rsidR="00792EBD" w:rsidRPr="00655288">
              <w:rPr>
                <w:rFonts w:ascii="Times New Roman" w:hAnsi="Times New Roman"/>
                <w:szCs w:val="24"/>
              </w:rPr>
              <w:t>Abbreviations</w:t>
            </w:r>
          </w:p>
        </w:tc>
        <w:tc>
          <w:tcPr>
            <w:tcW w:w="2335" w:type="dxa"/>
            <w:tcPrChange w:id="56"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57" w:author="Chokka,Deepthi Tejaswani" w:date="2020-06-30T18:19:00Z">
            <w:trPr>
              <w:gridBefore w:val="2"/>
            </w:trPr>
          </w:trPrChange>
        </w:trPr>
        <w:tc>
          <w:tcPr>
            <w:tcW w:w="7110" w:type="dxa"/>
            <w:tcPrChange w:id="58"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Change w:id="59"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60" w:author="Chokka,Deepthi Tejaswani" w:date="2020-06-30T18:19:00Z">
            <w:trPr>
              <w:gridBefore w:val="2"/>
            </w:trPr>
          </w:trPrChange>
        </w:trPr>
        <w:tc>
          <w:tcPr>
            <w:tcW w:w="7110" w:type="dxa"/>
            <w:tcPrChange w:id="61"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Change w:id="62"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3" w:author="Chokka,Deepthi Tejaswani" w:date="2020-06-22T19:09:00Z">
              <w:r>
                <w:rPr>
                  <w:rFonts w:ascii="Times New Roman" w:hAnsi="Times New Roman"/>
                  <w:szCs w:val="24"/>
                </w:rPr>
                <w:t>6</w:t>
              </w:r>
            </w:ins>
          </w:p>
        </w:tc>
      </w:tr>
      <w:tr w:rsidR="00792EBD" w:rsidRPr="00655288" w:rsidTr="00DF4D9A">
        <w:trPr>
          <w:trPrChange w:id="64" w:author="Chokka,Deepthi Tejaswani" w:date="2020-06-30T18:19:00Z">
            <w:trPr>
              <w:gridBefore w:val="2"/>
            </w:trPr>
          </w:trPrChange>
        </w:trPr>
        <w:tc>
          <w:tcPr>
            <w:tcW w:w="7110" w:type="dxa"/>
            <w:tcPrChange w:id="65"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Change w:id="66"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7" w:author="Chokka,Deepthi Tejaswani" w:date="2020-06-22T19:09:00Z">
              <w:r>
                <w:rPr>
                  <w:rFonts w:ascii="Times New Roman" w:hAnsi="Times New Roman"/>
                  <w:szCs w:val="24"/>
                </w:rPr>
                <w:t>7</w:t>
              </w:r>
            </w:ins>
          </w:p>
        </w:tc>
      </w:tr>
      <w:tr w:rsidR="00792EBD" w:rsidRPr="00655288" w:rsidTr="00DF4D9A">
        <w:trPr>
          <w:trPrChange w:id="68" w:author="Chokka,Deepthi Tejaswani" w:date="2020-06-30T18:19:00Z">
            <w:trPr>
              <w:gridBefore w:val="2"/>
            </w:trPr>
          </w:trPrChange>
        </w:trPr>
        <w:tc>
          <w:tcPr>
            <w:tcW w:w="7110" w:type="dxa"/>
            <w:tcPrChange w:id="69"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Change w:id="70" w:author="Chokka,Deepthi Tejaswani" w:date="2020-06-30T18:19:00Z">
              <w:tcPr>
                <w:tcW w:w="2335" w:type="dxa"/>
                <w:gridSpan w:val="3"/>
              </w:tcPr>
            </w:tcPrChange>
          </w:tcPr>
          <w:p w:rsidR="00792EBD" w:rsidRPr="00655288" w:rsidRDefault="002433A1">
            <w:pPr>
              <w:spacing w:after="160" w:line="259" w:lineRule="auto"/>
              <w:jc w:val="center"/>
              <w:rPr>
                <w:rFonts w:ascii="Times New Roman" w:hAnsi="Times New Roman"/>
                <w:szCs w:val="24"/>
              </w:rPr>
            </w:pPr>
            <w:ins w:id="71" w:author="Chokka,Deepthi Tejaswani" w:date="2020-06-22T19:10:00Z">
              <w:r>
                <w:rPr>
                  <w:rFonts w:ascii="Times New Roman" w:hAnsi="Times New Roman"/>
                  <w:szCs w:val="24"/>
                </w:rPr>
                <w:t>7</w:t>
              </w:r>
            </w:ins>
          </w:p>
        </w:tc>
      </w:tr>
      <w:tr w:rsidR="00792EBD" w:rsidRPr="00655288" w:rsidTr="00DF4D9A">
        <w:trPr>
          <w:trPrChange w:id="72" w:author="Chokka,Deepthi Tejaswani" w:date="2020-06-30T18:19:00Z">
            <w:trPr>
              <w:gridBefore w:val="2"/>
            </w:trPr>
          </w:trPrChange>
        </w:trPr>
        <w:tc>
          <w:tcPr>
            <w:tcW w:w="7110" w:type="dxa"/>
            <w:tcPrChange w:id="73"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Change w:id="74"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5" w:author="Chokka,Deepthi Tejaswani" w:date="2020-06-22T19:10:00Z">
              <w:r>
                <w:rPr>
                  <w:rFonts w:ascii="Times New Roman" w:hAnsi="Times New Roman"/>
                  <w:szCs w:val="24"/>
                </w:rPr>
                <w:t>7</w:t>
              </w:r>
            </w:ins>
          </w:p>
        </w:tc>
      </w:tr>
      <w:tr w:rsidR="00792EBD" w:rsidRPr="00655288" w:rsidTr="00DF4D9A">
        <w:trPr>
          <w:trPrChange w:id="76" w:author="Chokka,Deepthi Tejaswani" w:date="2020-06-30T18:19:00Z">
            <w:trPr>
              <w:gridBefore w:val="2"/>
            </w:trPr>
          </w:trPrChange>
        </w:trPr>
        <w:tc>
          <w:tcPr>
            <w:tcW w:w="7110" w:type="dxa"/>
            <w:tcPrChange w:id="77"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Change w:id="78"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9" w:author="Chokka,Deepthi Tejaswani" w:date="2020-06-22T19:10:00Z">
              <w:r>
                <w:rPr>
                  <w:rFonts w:ascii="Times New Roman" w:hAnsi="Times New Roman"/>
                  <w:szCs w:val="24"/>
                </w:rPr>
                <w:t>7</w:t>
              </w:r>
            </w:ins>
          </w:p>
        </w:tc>
      </w:tr>
      <w:tr w:rsidR="00792EBD" w:rsidRPr="00655288" w:rsidTr="00DF4D9A">
        <w:trPr>
          <w:trPrChange w:id="80" w:author="Chokka,Deepthi Tejaswani" w:date="2020-06-30T18:19:00Z">
            <w:trPr>
              <w:gridBefore w:val="2"/>
            </w:trPr>
          </w:trPrChange>
        </w:trPr>
        <w:tc>
          <w:tcPr>
            <w:tcW w:w="7110" w:type="dxa"/>
            <w:tcPrChange w:id="81"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Change w:id="82"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3" w:author="Chokka,Deepthi Tejaswani" w:date="2020-06-22T19:10:00Z">
              <w:r>
                <w:rPr>
                  <w:rFonts w:ascii="Times New Roman" w:hAnsi="Times New Roman"/>
                  <w:szCs w:val="24"/>
                </w:rPr>
                <w:t>7</w:t>
              </w:r>
            </w:ins>
          </w:p>
        </w:tc>
      </w:tr>
      <w:tr w:rsidR="00792EBD" w:rsidRPr="00655288" w:rsidTr="00DF4D9A">
        <w:trPr>
          <w:trPrChange w:id="84" w:author="Chokka,Deepthi Tejaswani" w:date="2020-06-30T18:19:00Z">
            <w:trPr>
              <w:gridBefore w:val="2"/>
            </w:trPr>
          </w:trPrChange>
        </w:trPr>
        <w:tc>
          <w:tcPr>
            <w:tcW w:w="7110" w:type="dxa"/>
            <w:tcPrChange w:id="85"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Change w:id="86"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7" w:author="Chokka,Deepthi Tejaswani" w:date="2020-06-22T19:10:00Z">
              <w:r>
                <w:rPr>
                  <w:rFonts w:ascii="Times New Roman" w:hAnsi="Times New Roman"/>
                  <w:szCs w:val="24"/>
                </w:rPr>
                <w:t>8</w:t>
              </w:r>
            </w:ins>
          </w:p>
        </w:tc>
      </w:tr>
      <w:tr w:rsidR="00792EBD" w:rsidRPr="00655288" w:rsidTr="00DF4D9A">
        <w:trPr>
          <w:trPrChange w:id="88" w:author="Chokka,Deepthi Tejaswani" w:date="2020-06-30T18:19:00Z">
            <w:trPr>
              <w:gridBefore w:val="2"/>
            </w:trPr>
          </w:trPrChange>
        </w:trPr>
        <w:tc>
          <w:tcPr>
            <w:tcW w:w="7110" w:type="dxa"/>
            <w:tcPrChange w:id="89"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Change w:id="90"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91" w:author="Chokka,Deepthi Tejaswani" w:date="2020-06-22T19:10:00Z">
              <w:r>
                <w:rPr>
                  <w:rFonts w:ascii="Times New Roman" w:hAnsi="Times New Roman"/>
                  <w:szCs w:val="24"/>
                </w:rPr>
                <w:t>9</w:t>
              </w:r>
            </w:ins>
          </w:p>
        </w:tc>
      </w:tr>
      <w:tr w:rsidR="00792EBD" w:rsidRPr="00655288" w:rsidTr="00DF4D9A">
        <w:trPr>
          <w:trPrChange w:id="92" w:author="Chokka,Deepthi Tejaswani" w:date="2020-06-30T18:19:00Z">
            <w:trPr>
              <w:gridBefore w:val="2"/>
            </w:trPr>
          </w:trPrChange>
        </w:trPr>
        <w:tc>
          <w:tcPr>
            <w:tcW w:w="7110" w:type="dxa"/>
            <w:tcPrChange w:id="93"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Change w:id="94"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95" w:author="Chokka,Deepthi Tejaswani" w:date="2020-06-22T19:10:00Z">
              <w:r>
                <w:rPr>
                  <w:rFonts w:ascii="Times New Roman" w:hAnsi="Times New Roman"/>
                  <w:szCs w:val="24"/>
                </w:rPr>
                <w:t>9</w:t>
              </w:r>
            </w:ins>
          </w:p>
        </w:tc>
      </w:tr>
      <w:tr w:rsidR="00792EBD" w:rsidRPr="00655288" w:rsidTr="00DF4D9A">
        <w:trPr>
          <w:trPrChange w:id="96" w:author="Chokka,Deepthi Tejaswani" w:date="2020-06-30T18:19:00Z">
            <w:trPr>
              <w:gridBefore w:val="2"/>
            </w:trPr>
          </w:trPrChange>
        </w:trPr>
        <w:tc>
          <w:tcPr>
            <w:tcW w:w="7110" w:type="dxa"/>
            <w:tcPrChange w:id="97"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Change w:id="98"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99" w:author="Chokka,Deepthi Tejaswani" w:date="2020-06-22T19:10:00Z">
              <w:r>
                <w:rPr>
                  <w:rFonts w:ascii="Times New Roman" w:hAnsi="Times New Roman"/>
                  <w:szCs w:val="24"/>
                </w:rPr>
                <w:t>9</w:t>
              </w:r>
            </w:ins>
          </w:p>
        </w:tc>
      </w:tr>
      <w:tr w:rsidR="00792EBD" w:rsidRPr="00655288" w:rsidTr="00DF4D9A">
        <w:trPr>
          <w:trPrChange w:id="100" w:author="Chokka,Deepthi Tejaswani" w:date="2020-06-30T18:19:00Z">
            <w:trPr>
              <w:gridBefore w:val="2"/>
            </w:trPr>
          </w:trPrChange>
        </w:trPr>
        <w:tc>
          <w:tcPr>
            <w:tcW w:w="7110" w:type="dxa"/>
            <w:tcPrChange w:id="101"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Change w:id="102"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103" w:author="Chokka,Deepthi Tejaswani" w:date="2020-06-22T19:10:00Z">
              <w:r>
                <w:rPr>
                  <w:rFonts w:ascii="Times New Roman" w:hAnsi="Times New Roman"/>
                  <w:szCs w:val="24"/>
                </w:rPr>
                <w:t>9</w:t>
              </w:r>
            </w:ins>
          </w:p>
        </w:tc>
      </w:tr>
      <w:tr w:rsidR="00024FB6" w:rsidRPr="00655288" w:rsidTr="00DF4D9A">
        <w:trPr>
          <w:trPrChange w:id="104" w:author="Chokka,Deepthi Tejaswani" w:date="2020-06-30T18:19:00Z">
            <w:trPr>
              <w:gridBefore w:val="2"/>
            </w:trPr>
          </w:trPrChange>
        </w:trPr>
        <w:tc>
          <w:tcPr>
            <w:tcW w:w="7110" w:type="dxa"/>
            <w:tcPrChange w:id="105"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Change w:id="106" w:author="Chokka,Deepthi Tejaswani" w:date="2020-06-30T18:19:00Z">
              <w:tcPr>
                <w:tcW w:w="2335" w:type="dxa"/>
                <w:gridSpan w:val="3"/>
              </w:tcPr>
            </w:tcPrChange>
          </w:tcPr>
          <w:p w:rsidR="00024FB6" w:rsidRPr="00655288" w:rsidRDefault="00B62A61" w:rsidP="00655288">
            <w:pPr>
              <w:spacing w:after="160" w:line="259" w:lineRule="auto"/>
              <w:jc w:val="center"/>
              <w:rPr>
                <w:rFonts w:ascii="Times New Roman" w:hAnsi="Times New Roman"/>
                <w:szCs w:val="24"/>
              </w:rPr>
            </w:pPr>
            <w:ins w:id="107" w:author="Chokka,Deepthi Tejaswani" w:date="2020-06-22T19:10:00Z">
              <w:r>
                <w:rPr>
                  <w:rFonts w:ascii="Times New Roman" w:hAnsi="Times New Roman"/>
                  <w:szCs w:val="24"/>
                </w:rPr>
                <w:t>9</w:t>
              </w:r>
            </w:ins>
          </w:p>
        </w:tc>
      </w:tr>
      <w:tr w:rsidR="00024FB6" w:rsidRPr="00655288" w:rsidTr="00DF4D9A">
        <w:trPr>
          <w:trPrChange w:id="108" w:author="Chokka,Deepthi Tejaswani" w:date="2020-06-30T18:19:00Z">
            <w:trPr>
              <w:gridBefore w:val="2"/>
            </w:trPr>
          </w:trPrChange>
        </w:trPr>
        <w:tc>
          <w:tcPr>
            <w:tcW w:w="7110" w:type="dxa"/>
            <w:tcPrChange w:id="109"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Change w:id="110"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1" w:author="Chokka,Deepthi Tejaswani" w:date="2020-06-22T19:10:00Z">
              <w:r>
                <w:rPr>
                  <w:rFonts w:ascii="Times New Roman" w:hAnsi="Times New Roman"/>
                  <w:szCs w:val="24"/>
                </w:rPr>
                <w:t>10</w:t>
              </w:r>
            </w:ins>
          </w:p>
        </w:tc>
      </w:tr>
      <w:tr w:rsidR="00024FB6" w:rsidRPr="00655288" w:rsidTr="00DF4D9A">
        <w:trPr>
          <w:trPrChange w:id="112" w:author="Chokka,Deepthi Tejaswani" w:date="2020-06-30T18:19:00Z">
            <w:trPr>
              <w:gridBefore w:val="2"/>
            </w:trPr>
          </w:trPrChange>
        </w:trPr>
        <w:tc>
          <w:tcPr>
            <w:tcW w:w="7110" w:type="dxa"/>
            <w:tcPrChange w:id="113" w:author="Chokka,Deepthi Tejaswani" w:date="2020-06-30T18:19:00Z">
              <w:tcPr>
                <w:tcW w:w="7110" w:type="dxa"/>
                <w:gridSpan w:val="3"/>
              </w:tcPr>
            </w:tcPrChange>
          </w:tcPr>
          <w:p w:rsidR="00024FB6" w:rsidRPr="00655288" w:rsidRDefault="00024FB6" w:rsidP="00024FB6">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Change w:id="114"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5" w:author="Chokka,Deepthi Tejaswani" w:date="2020-06-22T19:11:00Z">
              <w:r>
                <w:rPr>
                  <w:rFonts w:ascii="Times New Roman" w:hAnsi="Times New Roman"/>
                  <w:szCs w:val="24"/>
                </w:rPr>
                <w:t>10</w:t>
              </w:r>
            </w:ins>
          </w:p>
        </w:tc>
      </w:tr>
      <w:tr w:rsidR="00024FB6" w:rsidRPr="00655288" w:rsidTr="00DF4D9A">
        <w:trPr>
          <w:trPrChange w:id="116" w:author="Chokka,Deepthi Tejaswani" w:date="2020-06-30T18:19:00Z">
            <w:trPr>
              <w:gridBefore w:val="2"/>
            </w:trPr>
          </w:trPrChange>
        </w:trPr>
        <w:tc>
          <w:tcPr>
            <w:tcW w:w="7110" w:type="dxa"/>
            <w:tcPrChange w:id="117"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Change w:id="118"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9" w:author="Chokka,Deepthi Tejaswani" w:date="2020-06-22T19:11:00Z">
              <w:r>
                <w:rPr>
                  <w:rFonts w:ascii="Times New Roman" w:hAnsi="Times New Roman"/>
                  <w:szCs w:val="24"/>
                </w:rPr>
                <w:t>13</w:t>
              </w:r>
            </w:ins>
          </w:p>
        </w:tc>
      </w:tr>
      <w:tr w:rsidR="00024FB6" w:rsidRPr="00655288" w:rsidTr="00DF4D9A">
        <w:trPr>
          <w:trPrChange w:id="120" w:author="Chokka,Deepthi Tejaswani" w:date="2020-06-30T18:19:00Z">
            <w:trPr>
              <w:gridBefore w:val="2"/>
            </w:trPr>
          </w:trPrChange>
        </w:trPr>
        <w:tc>
          <w:tcPr>
            <w:tcW w:w="7110" w:type="dxa"/>
            <w:tcPrChange w:id="121"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Change w:id="122"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23" w:author="Chokka,Deepthi Tejaswani" w:date="2020-06-30T18:19:00Z">
            <w:trPr>
              <w:gridBefore w:val="2"/>
            </w:trPr>
          </w:trPrChange>
        </w:trPr>
        <w:tc>
          <w:tcPr>
            <w:tcW w:w="7110" w:type="dxa"/>
            <w:tcPrChange w:id="124"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Change w:id="12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6" w:author="Chokka,Deepthi Tejaswani" w:date="2020-06-22T19:12:00Z">
              <w:r>
                <w:rPr>
                  <w:rFonts w:ascii="Times New Roman" w:hAnsi="Times New Roman"/>
                  <w:szCs w:val="24"/>
                </w:rPr>
                <w:t>14</w:t>
              </w:r>
            </w:ins>
          </w:p>
        </w:tc>
      </w:tr>
      <w:tr w:rsidR="00024FB6" w:rsidRPr="00655288" w:rsidTr="00DF4D9A">
        <w:trPr>
          <w:trPrChange w:id="127" w:author="Chokka,Deepthi Tejaswani" w:date="2020-06-30T18:19:00Z">
            <w:trPr>
              <w:gridBefore w:val="2"/>
            </w:trPr>
          </w:trPrChange>
        </w:trPr>
        <w:tc>
          <w:tcPr>
            <w:tcW w:w="7110" w:type="dxa"/>
            <w:tcPrChange w:id="128"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Change w:id="12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0" w:author="Chokka,Deepthi Tejaswani" w:date="2020-06-22T19:12:00Z">
              <w:r>
                <w:rPr>
                  <w:rFonts w:ascii="Times New Roman" w:hAnsi="Times New Roman"/>
                  <w:szCs w:val="24"/>
                </w:rPr>
                <w:t>14</w:t>
              </w:r>
            </w:ins>
          </w:p>
        </w:tc>
      </w:tr>
      <w:tr w:rsidR="00024FB6" w:rsidRPr="00655288" w:rsidTr="00DF4D9A">
        <w:trPr>
          <w:trPrChange w:id="131" w:author="Chokka,Deepthi Tejaswani" w:date="2020-06-30T18:19:00Z">
            <w:trPr>
              <w:gridBefore w:val="2"/>
            </w:trPr>
          </w:trPrChange>
        </w:trPr>
        <w:tc>
          <w:tcPr>
            <w:tcW w:w="7110" w:type="dxa"/>
            <w:tcPrChange w:id="132"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Change w:id="13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4" w:author="Chokka,Deepthi Tejaswani" w:date="2020-06-22T19:12:00Z">
              <w:r>
                <w:rPr>
                  <w:rFonts w:ascii="Times New Roman" w:hAnsi="Times New Roman"/>
                  <w:szCs w:val="24"/>
                </w:rPr>
                <w:t>14</w:t>
              </w:r>
            </w:ins>
          </w:p>
        </w:tc>
      </w:tr>
      <w:tr w:rsidR="00024FB6" w:rsidRPr="00655288" w:rsidTr="00DF4D9A">
        <w:trPr>
          <w:trPrChange w:id="135" w:author="Chokka,Deepthi Tejaswani" w:date="2020-06-30T18:19:00Z">
            <w:trPr>
              <w:gridBefore w:val="2"/>
            </w:trPr>
          </w:trPrChange>
        </w:trPr>
        <w:tc>
          <w:tcPr>
            <w:tcW w:w="7110" w:type="dxa"/>
            <w:tcPrChange w:id="136"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Change w:id="137"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8" w:author="Chokka,Deepthi Tejaswani" w:date="2020-06-22T19:12:00Z">
              <w:r>
                <w:rPr>
                  <w:rFonts w:ascii="Times New Roman" w:hAnsi="Times New Roman"/>
                  <w:szCs w:val="24"/>
                </w:rPr>
                <w:t>14</w:t>
              </w:r>
            </w:ins>
          </w:p>
        </w:tc>
      </w:tr>
      <w:tr w:rsidR="00024FB6" w:rsidRPr="00655288" w:rsidTr="00DF4D9A">
        <w:trPr>
          <w:trPrChange w:id="139" w:author="Chokka,Deepthi Tejaswani" w:date="2020-06-30T18:19:00Z">
            <w:trPr>
              <w:gridBefore w:val="2"/>
            </w:trPr>
          </w:trPrChange>
        </w:trPr>
        <w:tc>
          <w:tcPr>
            <w:tcW w:w="7110" w:type="dxa"/>
            <w:tcPrChange w:id="140"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Change w:id="141"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42" w:author="Chokka,Deepthi Tejaswani" w:date="2020-06-22T19:12:00Z">
              <w:r>
                <w:rPr>
                  <w:rFonts w:ascii="Times New Roman" w:hAnsi="Times New Roman"/>
                  <w:szCs w:val="24"/>
                </w:rPr>
                <w:t>14</w:t>
              </w:r>
            </w:ins>
          </w:p>
        </w:tc>
      </w:tr>
      <w:tr w:rsidR="00024FB6" w:rsidRPr="00655288" w:rsidTr="00DF4D9A">
        <w:trPr>
          <w:trPrChange w:id="143" w:author="Chokka,Deepthi Tejaswani" w:date="2020-06-30T18:19:00Z">
            <w:trPr>
              <w:gridBefore w:val="2"/>
            </w:trPr>
          </w:trPrChange>
        </w:trPr>
        <w:tc>
          <w:tcPr>
            <w:tcW w:w="7110" w:type="dxa"/>
            <w:tcPrChange w:id="144"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Change w:id="14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46" w:author="Chokka,Deepthi Tejaswani" w:date="2020-06-22T19:12:00Z">
              <w:r>
                <w:rPr>
                  <w:rFonts w:ascii="Times New Roman" w:hAnsi="Times New Roman"/>
                  <w:szCs w:val="24"/>
                </w:rPr>
                <w:t>14</w:t>
              </w:r>
            </w:ins>
          </w:p>
        </w:tc>
      </w:tr>
      <w:tr w:rsidR="00024FB6" w:rsidRPr="00655288" w:rsidTr="00DF4D9A">
        <w:trPr>
          <w:trPrChange w:id="147" w:author="Chokka,Deepthi Tejaswani" w:date="2020-06-30T18:19:00Z">
            <w:trPr>
              <w:gridBefore w:val="2"/>
            </w:trPr>
          </w:trPrChange>
        </w:trPr>
        <w:tc>
          <w:tcPr>
            <w:tcW w:w="7110" w:type="dxa"/>
            <w:tcPrChange w:id="148" w:author="Chokka,Deepthi Tejaswani" w:date="2020-06-30T18:19:00Z">
              <w:tcPr>
                <w:tcW w:w="7110" w:type="dxa"/>
                <w:gridSpan w:val="3"/>
              </w:tcPr>
            </w:tcPrChange>
          </w:tcPr>
          <w:p w:rsidR="00024FB6" w:rsidRPr="00655288" w:rsidRDefault="00024FB6" w:rsidP="00024FB6">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Change w:id="14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50" w:author="Chokka,Deepthi Tejaswani" w:date="2020-06-22T19:12:00Z">
              <w:r>
                <w:rPr>
                  <w:rFonts w:ascii="Times New Roman" w:hAnsi="Times New Roman"/>
                  <w:szCs w:val="24"/>
                </w:rPr>
                <w:t>14</w:t>
              </w:r>
            </w:ins>
          </w:p>
        </w:tc>
      </w:tr>
      <w:tr w:rsidR="00024FB6" w:rsidRPr="00655288" w:rsidTr="00DF4D9A">
        <w:trPr>
          <w:trPrChange w:id="151" w:author="Chokka,Deepthi Tejaswani" w:date="2020-06-30T18:19:00Z">
            <w:trPr>
              <w:gridBefore w:val="2"/>
            </w:trPr>
          </w:trPrChange>
        </w:trPr>
        <w:tc>
          <w:tcPr>
            <w:tcW w:w="7110" w:type="dxa"/>
            <w:tcPrChange w:id="152"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Change w:id="153"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4" w:author="Chokka,Deepthi Tejaswani" w:date="2020-06-30T18:19:00Z">
            <w:trPr>
              <w:gridBefore w:val="2"/>
            </w:trPr>
          </w:trPrChange>
        </w:trPr>
        <w:tc>
          <w:tcPr>
            <w:tcW w:w="7110" w:type="dxa"/>
            <w:tcPrChange w:id="155"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Change w:id="156"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7" w:author="Chokka,Deepthi Tejaswani" w:date="2020-06-30T18:19:00Z">
            <w:trPr>
              <w:gridBefore w:val="2"/>
            </w:trPr>
          </w:trPrChange>
        </w:trPr>
        <w:tc>
          <w:tcPr>
            <w:tcW w:w="7110" w:type="dxa"/>
            <w:tcPrChange w:id="158"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Change w:id="159"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60" w:author="Chokka,Deepthi Tejaswani" w:date="2020-06-30T18:19:00Z">
            <w:trPr>
              <w:gridBefore w:val="2"/>
            </w:trPr>
          </w:trPrChange>
        </w:trPr>
        <w:tc>
          <w:tcPr>
            <w:tcW w:w="7110" w:type="dxa"/>
            <w:tcPrChange w:id="161"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Change w:id="162"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63" w:author="Chokka,Deepthi Tejaswani" w:date="2020-06-30T18:19:00Z">
            <w:trPr>
              <w:gridBefore w:val="2"/>
            </w:trPr>
          </w:trPrChange>
        </w:trPr>
        <w:tc>
          <w:tcPr>
            <w:tcW w:w="7110" w:type="dxa"/>
            <w:tcPrChange w:id="164" w:author="Chokka,Deepthi Tejaswani" w:date="2020-06-30T18:19:00Z">
              <w:tcPr>
                <w:tcW w:w="7110" w:type="dxa"/>
                <w:gridSpan w:val="3"/>
              </w:tcPr>
            </w:tcPrChange>
          </w:tcPr>
          <w:p w:rsidR="00E13A57" w:rsidRPr="00655288" w:rsidRDefault="00E13A57" w:rsidP="00E13A57">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Change w:id="165"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66" w:author="Chokka,Deepthi Tejaswani" w:date="2020-06-30T18:19:00Z">
            <w:trPr>
              <w:gridBefore w:val="2"/>
            </w:trPr>
          </w:trPrChange>
        </w:trPr>
        <w:tc>
          <w:tcPr>
            <w:tcW w:w="7110" w:type="dxa"/>
            <w:tcPrChange w:id="167" w:author="Chokka,Deepthi Tejaswani" w:date="2020-06-30T18:19:00Z">
              <w:tcPr>
                <w:tcW w:w="7110" w:type="dxa"/>
                <w:gridSpan w:val="3"/>
              </w:tcPr>
            </w:tcPrChange>
          </w:tcPr>
          <w:p w:rsidR="00024FB6" w:rsidRPr="00655288" w:rsidRDefault="00E13A57" w:rsidP="00E13A57">
            <w:pPr>
              <w:rPr>
                <w:rFonts w:ascii="Times New Roman" w:hAnsi="Times New Roman"/>
                <w:szCs w:val="24"/>
              </w:rPr>
            </w:pPr>
            <w:r w:rsidRPr="00655288">
              <w:rPr>
                <w:rFonts w:ascii="Times New Roman" w:hAnsi="Times New Roman"/>
                <w:szCs w:val="24"/>
              </w:rPr>
              <w:t xml:space="preserve">      3.11. Use Case Diagrams  </w:t>
            </w:r>
          </w:p>
        </w:tc>
        <w:tc>
          <w:tcPr>
            <w:tcW w:w="2335" w:type="dxa"/>
            <w:tcPrChange w:id="168"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69" w:author="Chokka,Deepthi Tejaswani" w:date="2020-06-30T18:19:00Z">
            <w:trPr>
              <w:gridBefore w:val="2"/>
            </w:trPr>
          </w:trPrChange>
        </w:trPr>
        <w:tc>
          <w:tcPr>
            <w:tcW w:w="7110" w:type="dxa"/>
            <w:tcPrChange w:id="170" w:author="Chokka,Deepthi Tejaswani" w:date="2020-06-30T18:19:00Z">
              <w:tcPr>
                <w:tcW w:w="7110" w:type="dxa"/>
                <w:gridSpan w:val="3"/>
              </w:tcPr>
            </w:tcPrChange>
          </w:tcPr>
          <w:p w:rsidR="00024FB6"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Change w:id="171"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72" w:author="Chokka,Deepthi Tejaswani" w:date="2020-06-22T19:12:00Z">
              <w:r>
                <w:rPr>
                  <w:rFonts w:ascii="Times New Roman" w:hAnsi="Times New Roman"/>
                  <w:szCs w:val="24"/>
                </w:rPr>
                <w:t>15</w:t>
              </w:r>
            </w:ins>
          </w:p>
        </w:tc>
      </w:tr>
      <w:tr w:rsidR="00024FB6" w:rsidRPr="00655288" w:rsidTr="00DF4D9A">
        <w:trPr>
          <w:trPrChange w:id="173" w:author="Chokka,Deepthi Tejaswani" w:date="2020-06-30T18:19:00Z">
            <w:trPr>
              <w:gridBefore w:val="2"/>
            </w:trPr>
          </w:trPrChange>
        </w:trPr>
        <w:tc>
          <w:tcPr>
            <w:tcW w:w="7110" w:type="dxa"/>
            <w:tcPrChange w:id="174" w:author="Chokka,Deepthi Tejaswani" w:date="2020-06-30T18:19:00Z">
              <w:tcPr>
                <w:tcW w:w="7110" w:type="dxa"/>
                <w:gridSpan w:val="3"/>
              </w:tcPr>
            </w:tcPrChange>
          </w:tcPr>
          <w:p w:rsidR="00024FB6"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Change w:id="175" w:author="Chokka,Deepthi Tejaswani" w:date="2020-06-30T18:19:00Z">
              <w:tcPr>
                <w:tcW w:w="2335" w:type="dxa"/>
                <w:gridSpan w:val="3"/>
              </w:tcPr>
            </w:tcPrChange>
          </w:tcPr>
          <w:p w:rsidR="00024FB6" w:rsidRPr="00655288" w:rsidRDefault="00BE76CC" w:rsidP="00655288">
            <w:pPr>
              <w:spacing w:after="160" w:line="259" w:lineRule="auto"/>
              <w:jc w:val="center"/>
              <w:rPr>
                <w:rFonts w:ascii="Times New Roman" w:hAnsi="Times New Roman"/>
                <w:szCs w:val="24"/>
              </w:rPr>
            </w:pPr>
            <w:ins w:id="176" w:author="Chokka,Deepthi Tejaswani" w:date="2020-06-22T19:12:00Z">
              <w:r>
                <w:rPr>
                  <w:rFonts w:ascii="Times New Roman" w:hAnsi="Times New Roman"/>
                  <w:szCs w:val="24"/>
                </w:rPr>
                <w:t>15</w:t>
              </w:r>
            </w:ins>
          </w:p>
        </w:tc>
      </w:tr>
      <w:tr w:rsidR="00792EBD" w:rsidRPr="00655288" w:rsidTr="00DF4D9A">
        <w:trPr>
          <w:trPrChange w:id="177" w:author="Chokka,Deepthi Tejaswani" w:date="2020-06-30T18:19:00Z">
            <w:trPr>
              <w:gridBefore w:val="2"/>
            </w:trPr>
          </w:trPrChange>
        </w:trPr>
        <w:tc>
          <w:tcPr>
            <w:tcW w:w="7110" w:type="dxa"/>
            <w:tcPrChange w:id="178" w:author="Chokka,Deepthi Tejaswani" w:date="2020-06-30T18:19:00Z">
              <w:tcPr>
                <w:tcW w:w="7110" w:type="dxa"/>
                <w:gridSpan w:val="3"/>
              </w:tcPr>
            </w:tcPrChange>
          </w:tcPr>
          <w:p w:rsidR="00792EBD"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Change w:id="179" w:author="Chokka,Deepthi Tejaswani" w:date="2020-06-30T18:19:00Z">
              <w:tcPr>
                <w:tcW w:w="2335" w:type="dxa"/>
                <w:gridSpan w:val="3"/>
              </w:tcPr>
            </w:tcPrChange>
          </w:tcPr>
          <w:p w:rsidR="00792EBD" w:rsidRPr="00655288" w:rsidRDefault="00BE76CC" w:rsidP="00655288">
            <w:pPr>
              <w:spacing w:after="160" w:line="259" w:lineRule="auto"/>
              <w:jc w:val="center"/>
              <w:rPr>
                <w:rFonts w:ascii="Times New Roman" w:hAnsi="Times New Roman"/>
                <w:szCs w:val="24"/>
              </w:rPr>
            </w:pPr>
            <w:ins w:id="180" w:author="Chokka,Deepthi Tejaswani" w:date="2020-06-22T19:12:00Z">
              <w:r>
                <w:rPr>
                  <w:rFonts w:ascii="Times New Roman" w:hAnsi="Times New Roman"/>
                  <w:szCs w:val="24"/>
                </w:rPr>
                <w:t>16</w:t>
              </w:r>
            </w:ins>
          </w:p>
        </w:tc>
      </w:tr>
      <w:tr w:rsidR="00E13A57" w:rsidRPr="00655288" w:rsidTr="00DF4D9A">
        <w:trPr>
          <w:trPrChange w:id="181" w:author="Chokka,Deepthi Tejaswani" w:date="2020-06-30T18:19:00Z">
            <w:trPr>
              <w:gridBefore w:val="2"/>
            </w:trPr>
          </w:trPrChange>
        </w:trPr>
        <w:tc>
          <w:tcPr>
            <w:tcW w:w="7110" w:type="dxa"/>
            <w:tcPrChange w:id="182" w:author="Chokka,Deepthi Tejaswani" w:date="2020-06-30T18:19:00Z">
              <w:tcPr>
                <w:tcW w:w="7110" w:type="dxa"/>
                <w:gridSpan w:val="3"/>
              </w:tcPr>
            </w:tcPrChange>
          </w:tcPr>
          <w:p w:rsidR="00E13A57"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Change w:id="183"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84" w:author="Chokka,Deepthi Tejaswani" w:date="2020-06-30T18:19:00Z">
            <w:trPr>
              <w:gridBefore w:val="2"/>
            </w:trPr>
          </w:trPrChange>
        </w:trPr>
        <w:tc>
          <w:tcPr>
            <w:tcW w:w="7110" w:type="dxa"/>
            <w:tcPrChange w:id="185"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Change w:id="186"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87" w:author="Chokka,Deepthi Tejaswani" w:date="2020-06-30T18:19:00Z">
            <w:trPr>
              <w:gridBefore w:val="2"/>
            </w:trPr>
          </w:trPrChange>
        </w:trPr>
        <w:tc>
          <w:tcPr>
            <w:tcW w:w="7110" w:type="dxa"/>
            <w:tcPrChange w:id="188"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Change w:id="189"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D60035" w:rsidRPr="00655288" w:rsidTr="00DF4D9A">
        <w:trPr>
          <w:ins w:id="190" w:author="Chokka,Deepthi Tejaswani" w:date="2020-06-29T10:58:00Z"/>
          <w:trPrChange w:id="191" w:author="Chokka,Deepthi Tejaswani" w:date="2020-06-30T18:19:00Z">
            <w:trPr>
              <w:gridBefore w:val="1"/>
              <w:gridAfter w:val="0"/>
            </w:trPr>
          </w:trPrChange>
        </w:trPr>
        <w:tc>
          <w:tcPr>
            <w:tcW w:w="7110" w:type="dxa"/>
            <w:tcPrChange w:id="192" w:author="Chokka,Deepthi Tejaswani" w:date="2020-06-30T18:19:00Z">
              <w:tcPr>
                <w:tcW w:w="7110" w:type="dxa"/>
                <w:gridSpan w:val="3"/>
              </w:tcPr>
            </w:tcPrChange>
          </w:tcPr>
          <w:p w:rsidR="00D60035" w:rsidRPr="00D60035" w:rsidRDefault="00D60035">
            <w:pPr>
              <w:pStyle w:val="ListParagraph"/>
              <w:numPr>
                <w:ilvl w:val="0"/>
                <w:numId w:val="32"/>
              </w:numPr>
              <w:spacing w:after="160" w:line="259" w:lineRule="auto"/>
              <w:rPr>
                <w:ins w:id="193" w:author="Chokka,Deepthi Tejaswani" w:date="2020-06-29T10:58:00Z"/>
                <w:rFonts w:ascii="Times New Roman" w:hAnsi="Times New Roman"/>
                <w:szCs w:val="24"/>
                <w:rPrChange w:id="194" w:author="Chokka,Deepthi Tejaswani" w:date="2020-06-29T10:58:00Z">
                  <w:rPr>
                    <w:ins w:id="195" w:author="Chokka,Deepthi Tejaswani" w:date="2020-06-29T10:58:00Z"/>
                  </w:rPr>
                </w:rPrChange>
              </w:rPr>
              <w:pPrChange w:id="196" w:author="Chokka,Deepthi Tejaswani" w:date="2020-06-29T10:58:00Z">
                <w:pPr>
                  <w:pStyle w:val="ListParagraph"/>
                  <w:numPr>
                    <w:ilvl w:val="1"/>
                    <w:numId w:val="32"/>
                  </w:numPr>
                  <w:spacing w:after="160" w:line="259" w:lineRule="auto"/>
                  <w:ind w:left="792" w:hanging="432"/>
                </w:pPr>
              </w:pPrChange>
            </w:pPr>
            <w:ins w:id="197" w:author="Chokka,Deepthi Tejaswani" w:date="2020-06-29T10:58:00Z">
              <w:r>
                <w:rPr>
                  <w:rFonts w:ascii="Times New Roman" w:hAnsi="Times New Roman"/>
                  <w:szCs w:val="24"/>
                </w:rPr>
                <w:t>Technical Manual</w:t>
              </w:r>
            </w:ins>
          </w:p>
        </w:tc>
        <w:tc>
          <w:tcPr>
            <w:tcW w:w="2335" w:type="dxa"/>
            <w:tcPrChange w:id="198" w:author="Chokka,Deepthi Tejaswani" w:date="2020-06-30T18:19:00Z">
              <w:tcPr>
                <w:tcW w:w="2335" w:type="dxa"/>
                <w:gridSpan w:val="3"/>
              </w:tcPr>
            </w:tcPrChange>
          </w:tcPr>
          <w:p w:rsidR="00D60035" w:rsidRPr="00655288" w:rsidRDefault="00E705C3" w:rsidP="00655288">
            <w:pPr>
              <w:spacing w:after="160" w:line="259" w:lineRule="auto"/>
              <w:jc w:val="center"/>
              <w:rPr>
                <w:ins w:id="199" w:author="Chokka,Deepthi Tejaswani" w:date="2020-06-29T10:58:00Z"/>
                <w:rFonts w:ascii="Times New Roman" w:hAnsi="Times New Roman"/>
                <w:szCs w:val="24"/>
              </w:rPr>
            </w:pPr>
            <w:ins w:id="200" w:author="Chokka,Deepthi Tejaswani" w:date="2020-06-29T14:23:00Z">
              <w:r>
                <w:rPr>
                  <w:rFonts w:ascii="Times New Roman" w:hAnsi="Times New Roman"/>
                  <w:szCs w:val="24"/>
                </w:rPr>
                <w:t>18</w:t>
              </w:r>
            </w:ins>
          </w:p>
        </w:tc>
      </w:tr>
      <w:tr w:rsidR="006B4BB2" w:rsidRPr="00655288" w:rsidTr="00DF4D9A">
        <w:trPr>
          <w:ins w:id="201" w:author="Chokka,Deepthi Tejaswani" w:date="2020-06-29T11:13:00Z"/>
          <w:trPrChange w:id="202" w:author="Chokka,Deepthi Tejaswani" w:date="2020-06-30T18:19:00Z">
            <w:trPr>
              <w:gridBefore w:val="1"/>
              <w:gridAfter w:val="0"/>
            </w:trPr>
          </w:trPrChange>
        </w:trPr>
        <w:tc>
          <w:tcPr>
            <w:tcW w:w="7110" w:type="dxa"/>
            <w:tcPrChange w:id="203"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204" w:author="Chokka,Deepthi Tejaswani" w:date="2020-06-29T11:13:00Z"/>
                <w:rFonts w:ascii="Times New Roman" w:hAnsi="Times New Roman"/>
                <w:szCs w:val="24"/>
              </w:rPr>
              <w:pPrChange w:id="205" w:author="Chokka,Deepthi Tejaswani" w:date="2020-06-29T11:14:00Z">
                <w:pPr>
                  <w:pStyle w:val="ListParagraph"/>
                  <w:numPr>
                    <w:numId w:val="32"/>
                  </w:numPr>
                  <w:spacing w:after="160" w:line="259" w:lineRule="auto"/>
                  <w:ind w:left="360" w:hanging="360"/>
                </w:pPr>
              </w:pPrChange>
            </w:pPr>
            <w:ins w:id="206" w:author="Chokka,Deepthi Tejaswani" w:date="2020-06-29T11:13:00Z">
              <w:r>
                <w:rPr>
                  <w:rFonts w:ascii="Times New Roman" w:hAnsi="Times New Roman"/>
                  <w:szCs w:val="24"/>
                </w:rPr>
                <w:t xml:space="preserve"> </w:t>
              </w:r>
            </w:ins>
            <w:ins w:id="207" w:author="Chokka,Deepthi Tejaswani" w:date="2020-06-29T11:17:00Z">
              <w:r>
                <w:rPr>
                  <w:rFonts w:ascii="Times New Roman" w:hAnsi="Times New Roman"/>
                  <w:szCs w:val="24"/>
                </w:rPr>
                <w:t>Purpose</w:t>
              </w:r>
            </w:ins>
          </w:p>
        </w:tc>
        <w:tc>
          <w:tcPr>
            <w:tcW w:w="2335" w:type="dxa"/>
            <w:tcPrChange w:id="208" w:author="Chokka,Deepthi Tejaswani" w:date="2020-06-30T18:19:00Z">
              <w:tcPr>
                <w:tcW w:w="2335" w:type="dxa"/>
                <w:gridSpan w:val="3"/>
              </w:tcPr>
            </w:tcPrChange>
          </w:tcPr>
          <w:p w:rsidR="006B4BB2" w:rsidRPr="00655288" w:rsidRDefault="00E705C3" w:rsidP="00655288">
            <w:pPr>
              <w:spacing w:after="160" w:line="259" w:lineRule="auto"/>
              <w:jc w:val="center"/>
              <w:rPr>
                <w:ins w:id="209" w:author="Chokka,Deepthi Tejaswani" w:date="2020-06-29T11:13:00Z"/>
                <w:rFonts w:ascii="Times New Roman" w:hAnsi="Times New Roman"/>
                <w:szCs w:val="24"/>
              </w:rPr>
            </w:pPr>
            <w:ins w:id="210" w:author="Chokka,Deepthi Tejaswani" w:date="2020-06-29T14:23:00Z">
              <w:r>
                <w:rPr>
                  <w:rFonts w:ascii="Times New Roman" w:hAnsi="Times New Roman"/>
                  <w:szCs w:val="24"/>
                </w:rPr>
                <w:t>18</w:t>
              </w:r>
            </w:ins>
          </w:p>
        </w:tc>
      </w:tr>
      <w:tr w:rsidR="006B4BB2" w:rsidRPr="00655288" w:rsidTr="00DF4D9A">
        <w:trPr>
          <w:ins w:id="211" w:author="Chokka,Deepthi Tejaswani" w:date="2020-06-29T11:13:00Z"/>
          <w:trPrChange w:id="212" w:author="Chokka,Deepthi Tejaswani" w:date="2020-06-30T18:19:00Z">
            <w:trPr>
              <w:gridBefore w:val="1"/>
              <w:gridAfter w:val="0"/>
            </w:trPr>
          </w:trPrChange>
        </w:trPr>
        <w:tc>
          <w:tcPr>
            <w:tcW w:w="7110" w:type="dxa"/>
            <w:tcPrChange w:id="213"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14" w:author="Chokka,Deepthi Tejaswani" w:date="2020-06-29T11:13:00Z"/>
                <w:rFonts w:ascii="Times New Roman" w:hAnsi="Times New Roman"/>
                <w:szCs w:val="24"/>
              </w:rPr>
              <w:pPrChange w:id="215" w:author="Chokka,Deepthi Tejaswani" w:date="2020-06-29T11:14:00Z">
                <w:pPr>
                  <w:pStyle w:val="ListParagraph"/>
                  <w:numPr>
                    <w:numId w:val="32"/>
                  </w:numPr>
                  <w:spacing w:after="160" w:line="259" w:lineRule="auto"/>
                  <w:ind w:left="360" w:hanging="360"/>
                </w:pPr>
              </w:pPrChange>
            </w:pPr>
            <w:ins w:id="216" w:author="Chokka,Deepthi Tejaswani" w:date="2020-06-29T12:09:00Z">
              <w:r>
                <w:rPr>
                  <w:rFonts w:ascii="Times New Roman" w:hAnsi="Times New Roman"/>
                  <w:szCs w:val="24"/>
                </w:rPr>
                <w:t xml:space="preserve"> Scope</w:t>
              </w:r>
            </w:ins>
          </w:p>
        </w:tc>
        <w:tc>
          <w:tcPr>
            <w:tcW w:w="2335" w:type="dxa"/>
            <w:tcPrChange w:id="217" w:author="Chokka,Deepthi Tejaswani" w:date="2020-06-30T18:19:00Z">
              <w:tcPr>
                <w:tcW w:w="2335" w:type="dxa"/>
                <w:gridSpan w:val="3"/>
              </w:tcPr>
            </w:tcPrChange>
          </w:tcPr>
          <w:p w:rsidR="006B4BB2" w:rsidRPr="00655288" w:rsidRDefault="00E705C3" w:rsidP="00655288">
            <w:pPr>
              <w:spacing w:after="160" w:line="259" w:lineRule="auto"/>
              <w:jc w:val="center"/>
              <w:rPr>
                <w:ins w:id="218" w:author="Chokka,Deepthi Tejaswani" w:date="2020-06-29T11:13:00Z"/>
                <w:rFonts w:ascii="Times New Roman" w:hAnsi="Times New Roman"/>
                <w:szCs w:val="24"/>
              </w:rPr>
            </w:pPr>
            <w:ins w:id="219" w:author="Chokka,Deepthi Tejaswani" w:date="2020-06-29T14:23:00Z">
              <w:r>
                <w:rPr>
                  <w:rFonts w:ascii="Times New Roman" w:hAnsi="Times New Roman"/>
                  <w:szCs w:val="24"/>
                </w:rPr>
                <w:t>18</w:t>
              </w:r>
            </w:ins>
          </w:p>
        </w:tc>
      </w:tr>
      <w:tr w:rsidR="006B4BB2" w:rsidRPr="00655288" w:rsidTr="00DF4D9A">
        <w:trPr>
          <w:ins w:id="220" w:author="Chokka,Deepthi Tejaswani" w:date="2020-06-29T11:13:00Z"/>
          <w:trPrChange w:id="221" w:author="Chokka,Deepthi Tejaswani" w:date="2020-06-30T18:19:00Z">
            <w:trPr>
              <w:gridBefore w:val="1"/>
              <w:gridAfter w:val="0"/>
            </w:trPr>
          </w:trPrChange>
        </w:trPr>
        <w:tc>
          <w:tcPr>
            <w:tcW w:w="7110" w:type="dxa"/>
            <w:tcPrChange w:id="222"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23" w:author="Chokka,Deepthi Tejaswani" w:date="2020-06-29T11:13:00Z"/>
                <w:rFonts w:ascii="Times New Roman" w:hAnsi="Times New Roman"/>
                <w:szCs w:val="24"/>
              </w:rPr>
              <w:pPrChange w:id="224" w:author="Chokka,Deepthi Tejaswani" w:date="2020-06-29T11:14:00Z">
                <w:pPr>
                  <w:pStyle w:val="ListParagraph"/>
                  <w:numPr>
                    <w:numId w:val="32"/>
                  </w:numPr>
                  <w:spacing w:after="160" w:line="259" w:lineRule="auto"/>
                  <w:ind w:left="360" w:hanging="360"/>
                </w:pPr>
              </w:pPrChange>
            </w:pPr>
            <w:ins w:id="225" w:author="Chokka,Deepthi Tejaswani" w:date="2020-06-29T12:10:00Z">
              <w:r>
                <w:rPr>
                  <w:rFonts w:ascii="Times New Roman" w:hAnsi="Times New Roman"/>
                  <w:szCs w:val="24"/>
                </w:rPr>
                <w:t xml:space="preserve"> </w:t>
              </w:r>
            </w:ins>
            <w:ins w:id="226" w:author="Chokka,Deepthi Tejaswani" w:date="2020-06-29T12:09:00Z">
              <w:r>
                <w:rPr>
                  <w:rFonts w:ascii="Times New Roman" w:hAnsi="Times New Roman"/>
                  <w:szCs w:val="24"/>
                </w:rPr>
                <w:t>GUI of the Project</w:t>
              </w:r>
            </w:ins>
          </w:p>
        </w:tc>
        <w:tc>
          <w:tcPr>
            <w:tcW w:w="2335" w:type="dxa"/>
            <w:tcPrChange w:id="227" w:author="Chokka,Deepthi Tejaswani" w:date="2020-06-30T18:19:00Z">
              <w:tcPr>
                <w:tcW w:w="2335" w:type="dxa"/>
                <w:gridSpan w:val="3"/>
              </w:tcPr>
            </w:tcPrChange>
          </w:tcPr>
          <w:p w:rsidR="006B4BB2" w:rsidRPr="00655288" w:rsidRDefault="00E705C3" w:rsidP="00655288">
            <w:pPr>
              <w:spacing w:after="160" w:line="259" w:lineRule="auto"/>
              <w:jc w:val="center"/>
              <w:rPr>
                <w:ins w:id="228" w:author="Chokka,Deepthi Tejaswani" w:date="2020-06-29T11:13:00Z"/>
                <w:rFonts w:ascii="Times New Roman" w:hAnsi="Times New Roman"/>
                <w:szCs w:val="24"/>
              </w:rPr>
            </w:pPr>
            <w:ins w:id="229" w:author="Chokka,Deepthi Tejaswani" w:date="2020-06-29T14:23:00Z">
              <w:r>
                <w:rPr>
                  <w:rFonts w:ascii="Times New Roman" w:hAnsi="Times New Roman"/>
                  <w:szCs w:val="24"/>
                </w:rPr>
                <w:t>18</w:t>
              </w:r>
            </w:ins>
          </w:p>
        </w:tc>
      </w:tr>
      <w:tr w:rsidR="00E705C3" w:rsidRPr="00655288" w:rsidTr="00DF4D9A">
        <w:trPr>
          <w:ins w:id="230" w:author="Chokka,Deepthi Tejaswani" w:date="2020-06-29T14:22:00Z"/>
          <w:trPrChange w:id="231" w:author="Chokka,Deepthi Tejaswani" w:date="2020-06-30T18:19:00Z">
            <w:trPr>
              <w:gridBefore w:val="1"/>
              <w:gridAfter w:val="0"/>
            </w:trPr>
          </w:trPrChange>
        </w:trPr>
        <w:tc>
          <w:tcPr>
            <w:tcW w:w="7110" w:type="dxa"/>
            <w:tcPrChange w:id="232"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33" w:author="Chokka,Deepthi Tejaswani" w:date="2020-06-29T14:22:00Z"/>
                <w:rFonts w:ascii="Times New Roman" w:hAnsi="Times New Roman"/>
                <w:szCs w:val="24"/>
              </w:rPr>
              <w:pPrChange w:id="234" w:author="Chokka,Deepthi Tejaswani" w:date="2020-06-29T14:22:00Z">
                <w:pPr>
                  <w:pStyle w:val="ListParagraph"/>
                  <w:numPr>
                    <w:ilvl w:val="1"/>
                    <w:numId w:val="32"/>
                  </w:numPr>
                  <w:spacing w:after="160" w:line="259" w:lineRule="auto"/>
                  <w:ind w:left="792" w:hanging="432"/>
                </w:pPr>
              </w:pPrChange>
            </w:pPr>
            <w:ins w:id="235" w:author="Chokka,Deepthi Tejaswani" w:date="2020-06-29T14:24:00Z">
              <w:r>
                <w:rPr>
                  <w:rFonts w:ascii="Times New Roman" w:hAnsi="Times New Roman"/>
                </w:rPr>
                <w:t xml:space="preserve"> </w:t>
              </w:r>
              <w:r w:rsidRPr="00E705C3">
                <w:rPr>
                  <w:rFonts w:ascii="Times New Roman" w:hAnsi="Times New Roman"/>
                  <w:rPrChange w:id="236" w:author="Chokka,Deepthi Tejaswani" w:date="2020-06-29T14:24:00Z">
                    <w:rPr>
                      <w:rFonts w:ascii="Times New Roman" w:hAnsi="Times New Roman"/>
                      <w:b/>
                    </w:rPr>
                  </w:rPrChange>
                </w:rPr>
                <w:t>Customer’s flow</w:t>
              </w:r>
            </w:ins>
          </w:p>
        </w:tc>
        <w:tc>
          <w:tcPr>
            <w:tcW w:w="2335" w:type="dxa"/>
            <w:tcPrChange w:id="237" w:author="Chokka,Deepthi Tejaswani" w:date="2020-06-30T18:19:00Z">
              <w:tcPr>
                <w:tcW w:w="2335" w:type="dxa"/>
                <w:gridSpan w:val="3"/>
              </w:tcPr>
            </w:tcPrChange>
          </w:tcPr>
          <w:p w:rsidR="00E705C3" w:rsidRPr="00655288" w:rsidRDefault="00E705C3" w:rsidP="00655288">
            <w:pPr>
              <w:spacing w:after="160" w:line="259" w:lineRule="auto"/>
              <w:jc w:val="center"/>
              <w:rPr>
                <w:ins w:id="238" w:author="Chokka,Deepthi Tejaswani" w:date="2020-06-29T14:22:00Z"/>
                <w:rFonts w:ascii="Times New Roman" w:hAnsi="Times New Roman"/>
                <w:szCs w:val="24"/>
              </w:rPr>
            </w:pPr>
            <w:ins w:id="239" w:author="Chokka,Deepthi Tejaswani" w:date="2020-06-29T14:23:00Z">
              <w:r>
                <w:rPr>
                  <w:rFonts w:ascii="Times New Roman" w:hAnsi="Times New Roman"/>
                  <w:szCs w:val="24"/>
                </w:rPr>
                <w:t>19</w:t>
              </w:r>
            </w:ins>
          </w:p>
        </w:tc>
      </w:tr>
      <w:tr w:rsidR="00E705C3" w:rsidRPr="00655288" w:rsidTr="00DF4D9A">
        <w:trPr>
          <w:ins w:id="240" w:author="Chokka,Deepthi Tejaswani" w:date="2020-06-29T14:22:00Z"/>
          <w:trPrChange w:id="241" w:author="Chokka,Deepthi Tejaswani" w:date="2020-06-30T18:19:00Z">
            <w:trPr>
              <w:gridBefore w:val="1"/>
              <w:gridAfter w:val="0"/>
            </w:trPr>
          </w:trPrChange>
        </w:trPr>
        <w:tc>
          <w:tcPr>
            <w:tcW w:w="7110" w:type="dxa"/>
            <w:tcPrChange w:id="242"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43" w:author="Chokka,Deepthi Tejaswani" w:date="2020-06-29T14:22:00Z"/>
                <w:rFonts w:ascii="Times New Roman" w:hAnsi="Times New Roman"/>
                <w:szCs w:val="24"/>
                <w:rPrChange w:id="244" w:author="Chokka,Deepthi Tejaswani" w:date="2020-06-29T14:22:00Z">
                  <w:rPr>
                    <w:ins w:id="245" w:author="Chokka,Deepthi Tejaswani" w:date="2020-06-29T14:22:00Z"/>
                  </w:rPr>
                </w:rPrChange>
              </w:rPr>
              <w:pPrChange w:id="246" w:author="Chokka,Deepthi Tejaswani" w:date="2020-06-29T14:22:00Z">
                <w:pPr>
                  <w:pStyle w:val="ListParagraph"/>
                  <w:numPr>
                    <w:ilvl w:val="1"/>
                    <w:numId w:val="32"/>
                  </w:numPr>
                  <w:spacing w:after="160" w:line="259" w:lineRule="auto"/>
                  <w:ind w:left="792" w:hanging="432"/>
                </w:pPr>
              </w:pPrChange>
            </w:pPr>
            <w:ins w:id="247" w:author="Chokka,Deepthi Tejaswani" w:date="2020-06-29T14:24:00Z">
              <w:r>
                <w:rPr>
                  <w:rFonts w:ascii="Times New Roman" w:hAnsi="Times New Roman"/>
                  <w:szCs w:val="24"/>
                </w:rPr>
                <w:t xml:space="preserve"> Admin’s Flow</w:t>
              </w:r>
            </w:ins>
          </w:p>
        </w:tc>
        <w:tc>
          <w:tcPr>
            <w:tcW w:w="2335" w:type="dxa"/>
            <w:tcPrChange w:id="248" w:author="Chokka,Deepthi Tejaswani" w:date="2020-06-30T18:19:00Z">
              <w:tcPr>
                <w:tcW w:w="2335" w:type="dxa"/>
                <w:gridSpan w:val="3"/>
              </w:tcPr>
            </w:tcPrChange>
          </w:tcPr>
          <w:p w:rsidR="00E705C3" w:rsidRPr="00655288" w:rsidRDefault="00E705C3" w:rsidP="00655288">
            <w:pPr>
              <w:spacing w:after="160" w:line="259" w:lineRule="auto"/>
              <w:jc w:val="center"/>
              <w:rPr>
                <w:ins w:id="249" w:author="Chokka,Deepthi Tejaswani" w:date="2020-06-29T14:22:00Z"/>
                <w:rFonts w:ascii="Times New Roman" w:hAnsi="Times New Roman"/>
                <w:szCs w:val="24"/>
              </w:rPr>
            </w:pPr>
            <w:ins w:id="250" w:author="Chokka,Deepthi Tejaswani" w:date="2020-06-29T14:23:00Z">
              <w:r>
                <w:rPr>
                  <w:rFonts w:ascii="Times New Roman" w:hAnsi="Times New Roman"/>
                  <w:szCs w:val="24"/>
                </w:rPr>
                <w:t>20</w:t>
              </w:r>
            </w:ins>
          </w:p>
        </w:tc>
      </w:tr>
      <w:tr w:rsidR="006B4BB2" w:rsidRPr="00655288" w:rsidTr="00DF4D9A">
        <w:trPr>
          <w:ins w:id="251" w:author="Chokka,Deepthi Tejaswani" w:date="2020-06-29T11:13:00Z"/>
          <w:trPrChange w:id="252" w:author="Chokka,Deepthi Tejaswani" w:date="2020-06-30T18:19:00Z">
            <w:trPr>
              <w:gridBefore w:val="1"/>
              <w:gridAfter w:val="0"/>
            </w:trPr>
          </w:trPrChange>
        </w:trPr>
        <w:tc>
          <w:tcPr>
            <w:tcW w:w="7110" w:type="dxa"/>
            <w:tcPrChange w:id="253"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54" w:author="Chokka,Deepthi Tejaswani" w:date="2020-06-29T11:13:00Z"/>
                <w:rFonts w:ascii="Times New Roman" w:hAnsi="Times New Roman"/>
                <w:szCs w:val="24"/>
              </w:rPr>
              <w:pPrChange w:id="255" w:author="Chokka,Deepthi Tejaswani" w:date="2020-06-29T11:14:00Z">
                <w:pPr>
                  <w:pStyle w:val="ListParagraph"/>
                  <w:numPr>
                    <w:numId w:val="32"/>
                  </w:numPr>
                  <w:spacing w:after="160" w:line="259" w:lineRule="auto"/>
                  <w:ind w:left="360" w:hanging="360"/>
                </w:pPr>
              </w:pPrChange>
            </w:pPr>
            <w:ins w:id="256" w:author="Chokka,Deepthi Tejaswani" w:date="2020-06-29T12:09:00Z">
              <w:r>
                <w:rPr>
                  <w:rFonts w:ascii="Times New Roman" w:hAnsi="Times New Roman"/>
                  <w:szCs w:val="24"/>
                </w:rPr>
                <w:t xml:space="preserve"> Back-end of the Project</w:t>
              </w:r>
            </w:ins>
          </w:p>
        </w:tc>
        <w:tc>
          <w:tcPr>
            <w:tcW w:w="2335" w:type="dxa"/>
            <w:tcPrChange w:id="257" w:author="Chokka,Deepthi Tejaswani" w:date="2020-06-30T18:19:00Z">
              <w:tcPr>
                <w:tcW w:w="2335" w:type="dxa"/>
                <w:gridSpan w:val="3"/>
              </w:tcPr>
            </w:tcPrChange>
          </w:tcPr>
          <w:p w:rsidR="006B4BB2" w:rsidRPr="00655288" w:rsidRDefault="00271117" w:rsidP="00655288">
            <w:pPr>
              <w:spacing w:after="160" w:line="259" w:lineRule="auto"/>
              <w:jc w:val="center"/>
              <w:rPr>
                <w:ins w:id="258" w:author="Chokka,Deepthi Tejaswani" w:date="2020-06-29T11:13:00Z"/>
                <w:rFonts w:ascii="Times New Roman" w:hAnsi="Times New Roman"/>
                <w:szCs w:val="24"/>
              </w:rPr>
            </w:pPr>
            <w:ins w:id="259" w:author="Chokka,Deepthi Tejaswani" w:date="2020-06-29T14:23:00Z">
              <w:r>
                <w:rPr>
                  <w:rFonts w:ascii="Times New Roman" w:hAnsi="Times New Roman"/>
                  <w:szCs w:val="24"/>
                </w:rPr>
                <w:t>22</w:t>
              </w:r>
            </w:ins>
          </w:p>
        </w:tc>
      </w:tr>
      <w:tr w:rsidR="006B4BB2" w:rsidRPr="00655288" w:rsidTr="00DF4D9A">
        <w:trPr>
          <w:ins w:id="260" w:author="Chokka,Deepthi Tejaswani" w:date="2020-06-29T11:13:00Z"/>
          <w:trPrChange w:id="261" w:author="Chokka,Deepthi Tejaswani" w:date="2020-06-30T18:19:00Z">
            <w:trPr>
              <w:gridBefore w:val="1"/>
              <w:gridAfter w:val="0"/>
            </w:trPr>
          </w:trPrChange>
        </w:trPr>
        <w:tc>
          <w:tcPr>
            <w:tcW w:w="7110" w:type="dxa"/>
            <w:tcPrChange w:id="262"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263" w:author="Chokka,Deepthi Tejaswani" w:date="2020-06-29T11:13:00Z"/>
                <w:rFonts w:ascii="Times New Roman" w:hAnsi="Times New Roman"/>
                <w:szCs w:val="24"/>
              </w:rPr>
              <w:pPrChange w:id="264" w:author="Chokka,Deepthi Tejaswani" w:date="2020-06-29T11:14:00Z">
                <w:pPr>
                  <w:pStyle w:val="ListParagraph"/>
                  <w:numPr>
                    <w:numId w:val="32"/>
                  </w:numPr>
                  <w:spacing w:after="160" w:line="259" w:lineRule="auto"/>
                  <w:ind w:left="360" w:hanging="360"/>
                </w:pPr>
              </w:pPrChange>
            </w:pPr>
            <w:ins w:id="265" w:author="Chokka,Deepthi Tejaswani" w:date="2020-06-29T11:14:00Z">
              <w:r>
                <w:rPr>
                  <w:rFonts w:ascii="Times New Roman" w:hAnsi="Times New Roman"/>
                  <w:szCs w:val="24"/>
                </w:rPr>
                <w:t xml:space="preserve"> </w:t>
              </w:r>
            </w:ins>
            <w:ins w:id="266" w:author="Chokka,Deepthi Tejaswani" w:date="2020-06-29T13:53:00Z">
              <w:r w:rsidR="00A0455B">
                <w:rPr>
                  <w:rFonts w:ascii="Times New Roman" w:hAnsi="Times New Roman"/>
                  <w:szCs w:val="24"/>
                </w:rPr>
                <w:t>References</w:t>
              </w:r>
            </w:ins>
          </w:p>
        </w:tc>
        <w:tc>
          <w:tcPr>
            <w:tcW w:w="2335" w:type="dxa"/>
            <w:tcPrChange w:id="267" w:author="Chokka,Deepthi Tejaswani" w:date="2020-06-30T18:19:00Z">
              <w:tcPr>
                <w:tcW w:w="2335" w:type="dxa"/>
                <w:gridSpan w:val="3"/>
              </w:tcPr>
            </w:tcPrChange>
          </w:tcPr>
          <w:p w:rsidR="006B4BB2" w:rsidRPr="00655288" w:rsidRDefault="00271117" w:rsidP="00655288">
            <w:pPr>
              <w:spacing w:after="160" w:line="259" w:lineRule="auto"/>
              <w:jc w:val="center"/>
              <w:rPr>
                <w:ins w:id="268" w:author="Chokka,Deepthi Tejaswani" w:date="2020-06-29T11:13:00Z"/>
                <w:rFonts w:ascii="Times New Roman" w:hAnsi="Times New Roman"/>
                <w:szCs w:val="24"/>
              </w:rPr>
            </w:pPr>
            <w:ins w:id="269" w:author="Chokka,Deepthi Tejaswani" w:date="2020-06-29T14:23:00Z">
              <w:r>
                <w:rPr>
                  <w:rFonts w:ascii="Times New Roman" w:hAnsi="Times New Roman"/>
                  <w:szCs w:val="24"/>
                </w:rPr>
                <w:t>25</w:t>
              </w:r>
            </w:ins>
            <w:bookmarkStart w:id="270" w:name="_GoBack"/>
            <w:bookmarkEnd w:id="270"/>
          </w:p>
        </w:tc>
      </w:tr>
      <w:tr w:rsidR="00DF4D9A" w:rsidRPr="00655288" w:rsidTr="00DF4D9A">
        <w:trPr>
          <w:ins w:id="271" w:author="Chokka,Deepthi Tejaswani" w:date="2020-06-30T18:21:00Z"/>
        </w:trPr>
        <w:tc>
          <w:tcPr>
            <w:tcW w:w="7110" w:type="dxa"/>
          </w:tcPr>
          <w:p w:rsidR="00DF4D9A" w:rsidRPr="00DF4D9A" w:rsidRDefault="00DF4D9A">
            <w:pPr>
              <w:pStyle w:val="ListParagraph"/>
              <w:numPr>
                <w:ilvl w:val="0"/>
                <w:numId w:val="32"/>
              </w:numPr>
              <w:spacing w:after="160" w:line="259" w:lineRule="auto"/>
              <w:rPr>
                <w:ins w:id="272" w:author="Chokka,Deepthi Tejaswani" w:date="2020-06-30T18:21:00Z"/>
                <w:rFonts w:ascii="Times New Roman" w:hAnsi="Times New Roman"/>
                <w:szCs w:val="24"/>
                <w:rPrChange w:id="273" w:author="Chokka,Deepthi Tejaswani" w:date="2020-06-30T18:21:00Z">
                  <w:rPr>
                    <w:ins w:id="274" w:author="Chokka,Deepthi Tejaswani" w:date="2020-06-30T18:21:00Z"/>
                  </w:rPr>
                </w:rPrChange>
              </w:rPr>
              <w:pPrChange w:id="275" w:author="Chokka,Deepthi Tejaswani" w:date="2020-06-30T18:21:00Z">
                <w:pPr>
                  <w:pStyle w:val="ListParagraph"/>
                  <w:numPr>
                    <w:ilvl w:val="1"/>
                    <w:numId w:val="32"/>
                  </w:numPr>
                  <w:spacing w:after="160" w:line="259" w:lineRule="auto"/>
                  <w:ind w:left="792" w:hanging="432"/>
                </w:pPr>
              </w:pPrChange>
            </w:pPr>
            <w:ins w:id="276" w:author="Chokka,Deepthi Tejaswani" w:date="2020-06-30T18:21:00Z">
              <w:r>
                <w:rPr>
                  <w:rFonts w:ascii="Times New Roman" w:hAnsi="Times New Roman"/>
                  <w:szCs w:val="24"/>
                </w:rPr>
                <w:t>End-user Manual</w:t>
              </w:r>
            </w:ins>
          </w:p>
        </w:tc>
        <w:tc>
          <w:tcPr>
            <w:tcW w:w="2335" w:type="dxa"/>
          </w:tcPr>
          <w:p w:rsidR="00DF4D9A" w:rsidRDefault="00271117" w:rsidP="00655288">
            <w:pPr>
              <w:spacing w:after="160" w:line="259" w:lineRule="auto"/>
              <w:jc w:val="center"/>
              <w:rPr>
                <w:ins w:id="277" w:author="Chokka,Deepthi Tejaswani" w:date="2020-06-30T18:21:00Z"/>
                <w:rFonts w:ascii="Times New Roman" w:hAnsi="Times New Roman"/>
                <w:szCs w:val="24"/>
              </w:rPr>
            </w:pPr>
            <w:ins w:id="278" w:author="Chokka,Deepthi Tejaswani" w:date="2020-06-30T21:03:00Z">
              <w:r>
                <w:rPr>
                  <w:rFonts w:ascii="Times New Roman" w:hAnsi="Times New Roman"/>
                  <w:szCs w:val="24"/>
                </w:rPr>
                <w:t>26</w:t>
              </w:r>
            </w:ins>
          </w:p>
        </w:tc>
      </w:tr>
    </w:tbl>
    <w:p w:rsidR="005C16EE" w:rsidRPr="00E0147F" w:rsidRDefault="005C16EE" w:rsidP="00655288">
      <w:pPr>
        <w:spacing w:after="160" w:line="259" w:lineRule="auto"/>
        <w:rPr>
          <w:rFonts w:ascii="Times New Roman" w:eastAsia="Times New Roman" w:hAnsi="Times New Roman"/>
        </w:rPr>
        <w:sectPr w:rsidR="005C16EE" w:rsidRPr="00E0147F">
          <w:headerReference w:type="default" r:id="rId8"/>
          <w:footerReference w:type="default" r:id="rId9"/>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rsidR="005C16EE" w:rsidRPr="00E0147F" w:rsidRDefault="005C16EE" w:rsidP="005C16EE">
      <w:pPr>
        <w:pStyle w:val="Title"/>
        <w:rPr>
          <w:rStyle w:val="Strong"/>
          <w:rFonts w:ascii="Times New Roman" w:hAnsi="Times New Roman"/>
          <w:b/>
        </w:rPr>
      </w:pPr>
      <w:r w:rsidRPr="00E0147F">
        <w:rPr>
          <w:rStyle w:val="Strong"/>
          <w:rFonts w:ascii="Times New Roman" w:hAnsi="Times New Roman"/>
          <w:b/>
        </w:rPr>
        <w:lastRenderedPageBreak/>
        <w:t>1. Introduction</w:t>
      </w:r>
    </w:p>
    <w:p w:rsidR="005C16EE" w:rsidRPr="00E0147F" w:rsidRDefault="005C16EE" w:rsidP="005C16EE">
      <w:pPr>
        <w:pStyle w:val="Heading1"/>
        <w:rPr>
          <w:rFonts w:ascii="Times New Roman" w:hAnsi="Times New Roman"/>
        </w:rPr>
      </w:pPr>
    </w:p>
    <w:p w:rsidR="005C16EE" w:rsidRPr="00E0147F" w:rsidRDefault="005C16EE" w:rsidP="005C16EE">
      <w:pPr>
        <w:pStyle w:val="Heading1"/>
        <w:numPr>
          <w:ilvl w:val="1"/>
          <w:numId w:val="6"/>
        </w:numPr>
        <w:rPr>
          <w:rFonts w:ascii="Times New Roman" w:hAnsi="Times New Roman"/>
        </w:rPr>
      </w:pPr>
      <w:r w:rsidRPr="00E0147F">
        <w:rPr>
          <w:rFonts w:ascii="Times New Roman" w:hAnsi="Times New Roman"/>
        </w:rPr>
        <w:t>Purpose</w:t>
      </w:r>
    </w:p>
    <w:p w:rsidR="006C4BE9" w:rsidRPr="006C4BE9" w:rsidRDefault="00F44F03" w:rsidP="006C4BE9">
      <w:pPr>
        <w:ind w:left="360"/>
        <w:rPr>
          <w:ins w:id="285" w:author="Chokka,Deepthi Tejaswani" w:date="2020-06-20T21:56:00Z"/>
          <w:rFonts w:ascii="Times New Roman" w:hAnsi="Times New Roman"/>
        </w:rPr>
      </w:pPr>
      <w:ins w:id="286" w:author="Chokka,Deepthi Tejaswani" w:date="2020-06-20T22:03:00Z">
        <w:r>
          <w:rPr>
            <w:rFonts w:ascii="Times New Roman" w:hAnsi="Times New Roman"/>
          </w:rPr>
          <w:tab/>
        </w:r>
      </w:ins>
      <w:del w:id="287" w:author="Chokka,Deepthi Tejaswani" w:date="2020-06-20T22:03:00Z">
        <w:r w:rsidR="00E0147F" w:rsidDel="00F44F03">
          <w:rPr>
            <w:rFonts w:ascii="Times New Roman" w:hAnsi="Times New Roman"/>
          </w:rPr>
          <w:tab/>
        </w:r>
      </w:del>
      <w:ins w:id="288" w:author="Chokka,Deepthi Tejaswani" w:date="2020-06-20T21:56:00Z">
        <w:r w:rsidR="006C4BE9"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ins>
    </w:p>
    <w:p w:rsidR="006C4BE9" w:rsidRPr="006C4BE9" w:rsidRDefault="006C4BE9" w:rsidP="006C4BE9">
      <w:pPr>
        <w:ind w:left="360"/>
        <w:rPr>
          <w:ins w:id="289" w:author="Chokka,Deepthi Tejaswani" w:date="2020-06-20T21:56:00Z"/>
          <w:rFonts w:ascii="Times New Roman" w:hAnsi="Times New Roman"/>
        </w:rPr>
      </w:pPr>
    </w:p>
    <w:p w:rsidR="006C4BE9" w:rsidRPr="006C4BE9" w:rsidRDefault="00F44F03" w:rsidP="006C4BE9">
      <w:pPr>
        <w:ind w:left="360"/>
        <w:rPr>
          <w:ins w:id="290" w:author="Chokka,Deepthi Tejaswani" w:date="2020-06-20T21:56:00Z"/>
          <w:rFonts w:ascii="Times New Roman" w:hAnsi="Times New Roman"/>
        </w:rPr>
      </w:pPr>
      <w:ins w:id="291" w:author="Chokka,Deepthi Tejaswani" w:date="2020-06-20T22:03:00Z">
        <w:r>
          <w:rPr>
            <w:rFonts w:ascii="Times New Roman" w:hAnsi="Times New Roman"/>
          </w:rPr>
          <w:tab/>
        </w:r>
      </w:ins>
      <w:ins w:id="292" w:author="Chokka,Deepthi Tejaswani" w:date="2020-06-20T21:56:00Z">
        <w:r w:rsidR="006C4BE9"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ins>
    </w:p>
    <w:p w:rsidR="006C4BE9" w:rsidRPr="006C4BE9" w:rsidRDefault="006C4BE9" w:rsidP="006C4BE9">
      <w:pPr>
        <w:ind w:left="360"/>
        <w:rPr>
          <w:ins w:id="293" w:author="Chokka,Deepthi Tejaswani" w:date="2020-06-20T21:56:00Z"/>
          <w:rFonts w:ascii="Times New Roman" w:hAnsi="Times New Roman"/>
        </w:rPr>
      </w:pPr>
    </w:p>
    <w:p w:rsidR="005C16EE" w:rsidRPr="00E0147F" w:rsidDel="006C4BE9" w:rsidRDefault="00F44F03">
      <w:pPr>
        <w:ind w:left="360"/>
        <w:rPr>
          <w:del w:id="294" w:author="Chokka,Deepthi Tejaswani" w:date="2020-06-20T21:56:00Z"/>
          <w:rFonts w:ascii="Times New Roman" w:hAnsi="Times New Roman"/>
        </w:rPr>
      </w:pPr>
      <w:ins w:id="295" w:author="Chokka,Deepthi Tejaswani" w:date="2020-06-20T21:56:00Z">
        <w:r>
          <w:rPr>
            <w:rFonts w:ascii="Times New Roman" w:hAnsi="Times New Roman"/>
          </w:rPr>
          <w:tab/>
        </w:r>
        <w:r w:rsidR="006C4BE9"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ins>
      <w:del w:id="296" w:author="Chokka,Deepthi Tejaswani" w:date="2020-06-20T21:56:00Z">
        <w:r w:rsidR="005C16EE" w:rsidRPr="00E0147F" w:rsidDel="006C4BE9">
          <w:rPr>
            <w:rFonts w:ascii="Times New Roman" w:hAnsi="Times New Roman"/>
          </w:rPr>
          <w:delTex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delText>
        </w:r>
      </w:del>
    </w:p>
    <w:p w:rsidR="005C16EE" w:rsidRPr="00E0147F" w:rsidDel="006C4BE9" w:rsidRDefault="005C16EE">
      <w:pPr>
        <w:ind w:left="360"/>
        <w:rPr>
          <w:del w:id="297" w:author="Chokka,Deepthi Tejaswani" w:date="2020-06-20T21:56:00Z"/>
          <w:rFonts w:ascii="Times New Roman" w:hAnsi="Times New Roman"/>
        </w:rPr>
        <w:pPrChange w:id="298" w:author="Chokka,Deepthi Tejaswani" w:date="2020-06-20T21:56:00Z">
          <w:pPr/>
        </w:pPrChange>
      </w:pPr>
    </w:p>
    <w:p w:rsidR="00E0147F" w:rsidDel="006C4BE9" w:rsidRDefault="00E0147F">
      <w:pPr>
        <w:ind w:left="360"/>
        <w:rPr>
          <w:del w:id="299" w:author="Chokka,Deepthi Tejaswani" w:date="2020-06-20T21:56:00Z"/>
          <w:rFonts w:ascii="Times New Roman" w:hAnsi="Times New Roman"/>
        </w:rPr>
      </w:pPr>
      <w:del w:id="300" w:author="Chokka,Deepthi Tejaswani" w:date="2020-06-20T21:56:00Z">
        <w:r w:rsidDel="006C4BE9">
          <w:rPr>
            <w:rFonts w:ascii="Times New Roman" w:hAnsi="Times New Roman"/>
          </w:rPr>
          <w:tab/>
        </w:r>
        <w:r w:rsidR="005C16EE" w:rsidRPr="00E0147F" w:rsidDel="006C4BE9">
          <w:rPr>
            <w:rFonts w:ascii="Times New Roman" w:hAnsi="Times New Roman"/>
          </w:rPr>
          <w:delText xml:space="preserve">The prime objective of this project is to develop a general purpose e-commerce store where products for pets like food, and their toys can be bought from the comfort of home through the Internet. An online store is a virtual store on the Internet where customers can browse the category and select products of interest. </w:delText>
        </w:r>
      </w:del>
    </w:p>
    <w:p w:rsidR="00E0147F" w:rsidDel="006C4BE9" w:rsidRDefault="00E0147F">
      <w:pPr>
        <w:ind w:left="360"/>
        <w:rPr>
          <w:del w:id="301" w:author="Chokka,Deepthi Tejaswani" w:date="2020-06-20T21:56:00Z"/>
          <w:rFonts w:ascii="Times New Roman" w:hAnsi="Times New Roman"/>
        </w:rPr>
        <w:pPrChange w:id="302" w:author="Chokka,Deepthi Tejaswani" w:date="2020-06-20T21:56:00Z">
          <w:pPr/>
        </w:pPrChange>
      </w:pPr>
    </w:p>
    <w:p w:rsidR="005C16EE" w:rsidRPr="00E0147F" w:rsidRDefault="00E0147F">
      <w:pPr>
        <w:ind w:left="360"/>
        <w:rPr>
          <w:rFonts w:ascii="Times New Roman" w:hAnsi="Times New Roman"/>
        </w:rPr>
      </w:pPr>
      <w:del w:id="303" w:author="Chokka,Deepthi Tejaswani" w:date="2020-06-20T21:56:00Z">
        <w:r w:rsidDel="006C4BE9">
          <w:rPr>
            <w:rFonts w:ascii="Times New Roman" w:hAnsi="Times New Roman"/>
          </w:rPr>
          <w:tab/>
        </w:r>
        <w:r w:rsidR="005C16EE" w:rsidRPr="00E0147F" w:rsidDel="006C4BE9">
          <w:rPr>
            <w:rFonts w:ascii="Times New Roman" w:hAnsi="Times New Roman"/>
          </w:rPr>
          <w:delTex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delText>
        </w:r>
      </w:del>
    </w:p>
    <w:p w:rsidR="005C16EE" w:rsidRPr="00E0147F" w:rsidRDefault="005C16EE" w:rsidP="005C16EE">
      <w:pPr>
        <w:pStyle w:val="Title"/>
        <w:rPr>
          <w:rStyle w:val="Strong"/>
          <w:rFonts w:ascii="Times New Roman" w:hAnsi="Times New Roman"/>
        </w:rPr>
      </w:pPr>
    </w:p>
    <w:p w:rsidR="005C16EE" w:rsidRPr="00E0147F" w:rsidRDefault="005C16EE" w:rsidP="004B1E75">
      <w:pPr>
        <w:pStyle w:val="Heading1"/>
        <w:numPr>
          <w:ilvl w:val="1"/>
          <w:numId w:val="6"/>
        </w:numPr>
        <w:rPr>
          <w:rStyle w:val="Strong"/>
          <w:rFonts w:ascii="Times New Roman" w:hAnsi="Times New Roman"/>
          <w:b/>
        </w:rPr>
      </w:pPr>
      <w:r w:rsidRPr="00E0147F">
        <w:rPr>
          <w:rStyle w:val="Strong"/>
          <w:rFonts w:ascii="Times New Roman" w:hAnsi="Times New Roman"/>
          <w:b/>
        </w:rPr>
        <w:t>Scope</w:t>
      </w:r>
    </w:p>
    <w:p w:rsidR="005C16EE" w:rsidRPr="00E0147F" w:rsidRDefault="005C16EE" w:rsidP="005C16EE">
      <w:pPr>
        <w:pStyle w:val="Title"/>
        <w:ind w:left="1080"/>
        <w:jc w:val="left"/>
        <w:rPr>
          <w:rStyle w:val="Strong"/>
          <w:rFonts w:ascii="Times New Roman" w:hAnsi="Times New Roman"/>
        </w:rPr>
      </w:pPr>
    </w:p>
    <w:p w:rsidR="00F44F03" w:rsidRPr="00F44F03" w:rsidRDefault="00F44F03">
      <w:pPr>
        <w:pStyle w:val="NormalWeb"/>
        <w:spacing w:before="0" w:beforeAutospacing="0" w:after="0" w:afterAutospacing="0"/>
        <w:ind w:left="360"/>
        <w:rPr>
          <w:ins w:id="304" w:author="Chokka,Deepthi Tejaswani" w:date="2020-06-20T22:01:00Z"/>
          <w:color w:val="0E101A"/>
        </w:rPr>
        <w:pPrChange w:id="305" w:author="Chokka,Deepthi Tejaswani" w:date="2020-06-20T22:03:00Z">
          <w:pPr>
            <w:pStyle w:val="NormalWeb"/>
            <w:spacing w:before="0" w:beforeAutospacing="0" w:after="0" w:afterAutospacing="0"/>
          </w:pPr>
        </w:pPrChange>
      </w:pPr>
      <w:ins w:id="306" w:author="Chokka,Deepthi Tejaswani" w:date="2020-06-20T22:03:00Z">
        <w:r>
          <w:rPr>
            <w:shd w:val="clear" w:color="auto" w:fill="FFFFFF"/>
          </w:rPr>
          <w:tab/>
        </w:r>
      </w:ins>
      <w:del w:id="307" w:author="Chokka,Deepthi Tejaswani" w:date="2020-06-20T22:01:00Z">
        <w:r w:rsidR="00E0147F" w:rsidDel="00F44F03">
          <w:rPr>
            <w:shd w:val="clear" w:color="auto" w:fill="FFFFFF"/>
          </w:rPr>
          <w:tab/>
        </w:r>
        <w:r w:rsidR="00E0147F" w:rsidDel="00F44F03">
          <w:rPr>
            <w:shd w:val="clear" w:color="auto" w:fill="FFFFFF"/>
          </w:rPr>
          <w:tab/>
        </w:r>
      </w:del>
      <w:ins w:id="308" w:author="Chokka,Deepthi Tejaswani" w:date="2020-06-20T22:01:00Z">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F44F03">
          <w:rPr>
            <w:b/>
            <w:bCs/>
            <w:iCs/>
            <w:color w:val="0E101A"/>
            <w:rPrChange w:id="309" w:author="Chokka,Deepthi Tejaswani" w:date="2020-06-20T22:02:00Z">
              <w:rPr>
                <w:b/>
                <w:bCs/>
                <w:i/>
                <w:iCs/>
                <w:color w:val="0E101A"/>
              </w:rPr>
            </w:rPrChange>
          </w:rPr>
          <w:t> </w:t>
        </w:r>
      </w:ins>
    </w:p>
    <w:p w:rsidR="00F44F03" w:rsidRPr="00F44F03" w:rsidRDefault="00F44F03">
      <w:pPr>
        <w:tabs>
          <w:tab w:val="clear" w:pos="180"/>
          <w:tab w:val="clear" w:pos="360"/>
          <w:tab w:val="clear" w:pos="720"/>
        </w:tabs>
        <w:ind w:left="360" w:firstLine="360"/>
        <w:rPr>
          <w:ins w:id="310" w:author="Chokka,Deepthi Tejaswani" w:date="2020-06-20T22:01:00Z"/>
          <w:rFonts w:ascii="Times New Roman" w:eastAsia="Times New Roman" w:hAnsi="Times New Roman"/>
          <w:color w:val="0E101A"/>
          <w:szCs w:val="24"/>
        </w:rPr>
        <w:pPrChange w:id="311" w:author="Chokka,Deepthi Tejaswani" w:date="2020-06-20T22:03:00Z">
          <w:pPr>
            <w:tabs>
              <w:tab w:val="clear" w:pos="180"/>
              <w:tab w:val="clear" w:pos="360"/>
              <w:tab w:val="clear" w:pos="720"/>
            </w:tabs>
          </w:pPr>
        </w:pPrChange>
      </w:pPr>
      <w:ins w:id="312" w:author="Chokka,Deepthi Tejaswani" w:date="2020-06-20T22:01:00Z">
        <w:r w:rsidRPr="00F44F03">
          <w:rPr>
            <w:rFonts w:ascii="Times New Roman" w:eastAsia="Times New Roman" w:hAnsi="Times New Roman"/>
            <w:iCs/>
            <w:color w:val="0E101A"/>
            <w:szCs w:val="24"/>
            <w:rPrChange w:id="313" w:author="Chokka,Deepthi Tejaswani" w:date="2020-06-20T22:02:00Z">
              <w:rPr>
                <w:rFonts w:ascii="Times New Roman" w:eastAsia="Times New Roman" w:hAnsi="Times New Roman"/>
                <w:i/>
                <w:iCs/>
                <w:color w:val="0E101A"/>
                <w:szCs w:val="24"/>
              </w:rPr>
            </w:rPrChange>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ins>
    </w:p>
    <w:p w:rsidR="00F44F03" w:rsidRPr="00F44F03" w:rsidRDefault="00F44F03">
      <w:pPr>
        <w:tabs>
          <w:tab w:val="clear" w:pos="180"/>
          <w:tab w:val="clear" w:pos="360"/>
          <w:tab w:val="clear" w:pos="720"/>
        </w:tabs>
        <w:ind w:left="360" w:firstLine="360"/>
        <w:rPr>
          <w:ins w:id="314" w:author="Chokka,Deepthi Tejaswani" w:date="2020-06-20T22:01:00Z"/>
          <w:rFonts w:ascii="Times New Roman" w:eastAsia="Times New Roman" w:hAnsi="Times New Roman"/>
          <w:color w:val="0E101A"/>
          <w:szCs w:val="24"/>
        </w:rPr>
        <w:pPrChange w:id="315" w:author="Chokka,Deepthi Tejaswani" w:date="2020-06-20T22:03:00Z">
          <w:pPr>
            <w:tabs>
              <w:tab w:val="clear" w:pos="180"/>
              <w:tab w:val="clear" w:pos="360"/>
              <w:tab w:val="clear" w:pos="720"/>
            </w:tabs>
          </w:pPr>
        </w:pPrChange>
      </w:pPr>
      <w:ins w:id="316" w:author="Chokka,Deepthi Tejaswani" w:date="2020-06-20T22:01:00Z">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ins>
    </w:p>
    <w:p w:rsidR="00F44F03" w:rsidRPr="00F44F03" w:rsidRDefault="00F44F03">
      <w:pPr>
        <w:tabs>
          <w:tab w:val="clear" w:pos="180"/>
          <w:tab w:val="clear" w:pos="360"/>
          <w:tab w:val="clear" w:pos="720"/>
        </w:tabs>
        <w:ind w:left="360" w:firstLine="360"/>
        <w:rPr>
          <w:ins w:id="317" w:author="Chokka,Deepthi Tejaswani" w:date="2020-06-20T22:01:00Z"/>
          <w:rFonts w:ascii="Times New Roman" w:eastAsia="Times New Roman" w:hAnsi="Times New Roman"/>
          <w:color w:val="0E101A"/>
          <w:szCs w:val="24"/>
        </w:rPr>
        <w:pPrChange w:id="318" w:author="Chokka,Deepthi Tejaswani" w:date="2020-06-20T22:03:00Z">
          <w:pPr>
            <w:tabs>
              <w:tab w:val="clear" w:pos="180"/>
              <w:tab w:val="clear" w:pos="360"/>
              <w:tab w:val="clear" w:pos="720"/>
            </w:tabs>
          </w:pPr>
        </w:pPrChange>
      </w:pPr>
      <w:ins w:id="319" w:author="Chokka,Deepthi Tejaswani" w:date="2020-06-20T22:01:00Z">
        <w:r w:rsidRPr="00F44F03">
          <w:rPr>
            <w:rFonts w:ascii="Times New Roman" w:eastAsia="Times New Roman" w:hAnsi="Times New Roman"/>
            <w:color w:val="0E101A"/>
            <w:szCs w:val="24"/>
          </w:rPr>
          <w:t>There are many benefits with E-commerce Mobile Application for customers which are as follows.</w:t>
        </w:r>
      </w:ins>
    </w:p>
    <w:p w:rsidR="00F44F03" w:rsidRPr="00F44F03" w:rsidRDefault="00F44F03" w:rsidP="00F44F03">
      <w:pPr>
        <w:numPr>
          <w:ilvl w:val="0"/>
          <w:numId w:val="34"/>
        </w:numPr>
        <w:tabs>
          <w:tab w:val="clear" w:pos="180"/>
          <w:tab w:val="clear" w:pos="360"/>
        </w:tabs>
        <w:rPr>
          <w:ins w:id="320" w:author="Chokka,Deepthi Tejaswani" w:date="2020-06-20T22:01:00Z"/>
          <w:rFonts w:ascii="Times New Roman" w:eastAsia="Times New Roman" w:hAnsi="Times New Roman"/>
          <w:color w:val="0E101A"/>
          <w:szCs w:val="24"/>
        </w:rPr>
      </w:pPr>
      <w:ins w:id="321" w:author="Chokka,Deepthi Tejaswani" w:date="2020-06-20T22:01:00Z">
        <w:r w:rsidRPr="00F44F03">
          <w:rPr>
            <w:rFonts w:ascii="Times New Roman" w:eastAsia="Times New Roman" w:hAnsi="Times New Roman"/>
            <w:color w:val="0E101A"/>
            <w:szCs w:val="24"/>
          </w:rPr>
          <w:t>Easier Registration process.</w:t>
        </w:r>
      </w:ins>
    </w:p>
    <w:p w:rsidR="00F44F03" w:rsidRPr="00F44F03" w:rsidRDefault="00F44F03" w:rsidP="00F44F03">
      <w:pPr>
        <w:numPr>
          <w:ilvl w:val="0"/>
          <w:numId w:val="34"/>
        </w:numPr>
        <w:tabs>
          <w:tab w:val="clear" w:pos="180"/>
          <w:tab w:val="clear" w:pos="360"/>
        </w:tabs>
        <w:rPr>
          <w:ins w:id="322" w:author="Chokka,Deepthi Tejaswani" w:date="2020-06-20T22:01:00Z"/>
          <w:rFonts w:ascii="Times New Roman" w:eastAsia="Times New Roman" w:hAnsi="Times New Roman"/>
          <w:color w:val="0E101A"/>
          <w:szCs w:val="24"/>
        </w:rPr>
      </w:pPr>
      <w:ins w:id="323" w:author="Chokka,Deepthi Tejaswani" w:date="2020-06-20T22:01:00Z">
        <w:r w:rsidRPr="00F44F03">
          <w:rPr>
            <w:rFonts w:ascii="Times New Roman" w:eastAsia="Times New Roman" w:hAnsi="Times New Roman"/>
            <w:color w:val="0E101A"/>
            <w:szCs w:val="24"/>
          </w:rPr>
          <w:t>Few clicks away to purchase an online product.</w:t>
        </w:r>
      </w:ins>
    </w:p>
    <w:p w:rsidR="00F44F03" w:rsidRPr="00F44F03" w:rsidRDefault="00F44F03" w:rsidP="00F44F03">
      <w:pPr>
        <w:numPr>
          <w:ilvl w:val="0"/>
          <w:numId w:val="34"/>
        </w:numPr>
        <w:tabs>
          <w:tab w:val="clear" w:pos="180"/>
          <w:tab w:val="clear" w:pos="360"/>
        </w:tabs>
        <w:rPr>
          <w:ins w:id="324" w:author="Chokka,Deepthi Tejaswani" w:date="2020-06-20T22:01:00Z"/>
          <w:rFonts w:ascii="Times New Roman" w:eastAsia="Times New Roman" w:hAnsi="Times New Roman"/>
          <w:color w:val="0E101A"/>
          <w:szCs w:val="24"/>
        </w:rPr>
      </w:pPr>
      <w:ins w:id="325" w:author="Chokka,Deepthi Tejaswani" w:date="2020-06-20T22:01:00Z">
        <w:r w:rsidRPr="00F44F03">
          <w:rPr>
            <w:rFonts w:ascii="Times New Roman" w:eastAsia="Times New Roman" w:hAnsi="Times New Roman"/>
            <w:color w:val="0E101A"/>
            <w:szCs w:val="24"/>
          </w:rPr>
          <w:t>More reliable navigation than a web application.</w:t>
        </w:r>
      </w:ins>
    </w:p>
    <w:p w:rsidR="00F44F03" w:rsidRPr="00F44F03" w:rsidRDefault="00F44F03" w:rsidP="00F44F03">
      <w:pPr>
        <w:numPr>
          <w:ilvl w:val="0"/>
          <w:numId w:val="34"/>
        </w:numPr>
        <w:tabs>
          <w:tab w:val="clear" w:pos="180"/>
          <w:tab w:val="clear" w:pos="360"/>
        </w:tabs>
        <w:rPr>
          <w:ins w:id="326" w:author="Chokka,Deepthi Tejaswani" w:date="2020-06-20T22:01:00Z"/>
          <w:rFonts w:ascii="Times New Roman" w:eastAsia="Times New Roman" w:hAnsi="Times New Roman"/>
          <w:color w:val="0E101A"/>
          <w:szCs w:val="24"/>
        </w:rPr>
      </w:pPr>
      <w:ins w:id="327" w:author="Chokka,Deepthi Tejaswani" w:date="2020-06-20T22:01:00Z">
        <w:r w:rsidRPr="00F44F03">
          <w:rPr>
            <w:rFonts w:ascii="Times New Roman" w:eastAsia="Times New Roman" w:hAnsi="Times New Roman"/>
            <w:color w:val="0E101A"/>
            <w:szCs w:val="24"/>
          </w:rPr>
          <w:lastRenderedPageBreak/>
          <w:t>Fastened Push notifications.</w:t>
        </w:r>
      </w:ins>
    </w:p>
    <w:p w:rsidR="00F44F03" w:rsidRPr="00F44F03" w:rsidRDefault="00F44F03" w:rsidP="00F44F03">
      <w:pPr>
        <w:numPr>
          <w:ilvl w:val="0"/>
          <w:numId w:val="34"/>
        </w:numPr>
        <w:tabs>
          <w:tab w:val="clear" w:pos="180"/>
          <w:tab w:val="clear" w:pos="360"/>
        </w:tabs>
        <w:rPr>
          <w:ins w:id="328" w:author="Chokka,Deepthi Tejaswani" w:date="2020-06-20T22:01:00Z"/>
          <w:rFonts w:ascii="Times New Roman" w:eastAsia="Times New Roman" w:hAnsi="Times New Roman"/>
          <w:color w:val="0E101A"/>
          <w:szCs w:val="24"/>
        </w:rPr>
      </w:pPr>
      <w:ins w:id="329" w:author="Chokka,Deepthi Tejaswani" w:date="2020-06-20T22:01:00Z">
        <w:r w:rsidRPr="00F44F03">
          <w:rPr>
            <w:rFonts w:ascii="Times New Roman" w:eastAsia="Times New Roman" w:hAnsi="Times New Roman"/>
            <w:color w:val="0E101A"/>
            <w:szCs w:val="24"/>
          </w:rPr>
          <w:t>Excellent user experience.</w:t>
        </w:r>
      </w:ins>
    </w:p>
    <w:p w:rsidR="00F44F03" w:rsidRPr="00F44F03" w:rsidRDefault="00F44F03" w:rsidP="00F44F03">
      <w:pPr>
        <w:numPr>
          <w:ilvl w:val="0"/>
          <w:numId w:val="34"/>
        </w:numPr>
        <w:tabs>
          <w:tab w:val="clear" w:pos="180"/>
          <w:tab w:val="clear" w:pos="360"/>
        </w:tabs>
        <w:rPr>
          <w:ins w:id="330" w:author="Chokka,Deepthi Tejaswani" w:date="2020-06-20T22:01:00Z"/>
          <w:rFonts w:ascii="Times New Roman" w:eastAsia="Times New Roman" w:hAnsi="Times New Roman"/>
          <w:color w:val="0E101A"/>
          <w:szCs w:val="24"/>
        </w:rPr>
      </w:pPr>
      <w:ins w:id="331" w:author="Chokka,Deepthi Tejaswani" w:date="2020-06-20T22:01:00Z">
        <w:r w:rsidRPr="00F44F03">
          <w:rPr>
            <w:rFonts w:ascii="Times New Roman" w:eastAsia="Times New Roman" w:hAnsi="Times New Roman"/>
            <w:color w:val="0E101A"/>
            <w:szCs w:val="24"/>
          </w:rPr>
          <w:t>Wish list option to shortlist the products.</w:t>
        </w:r>
      </w:ins>
    </w:p>
    <w:p w:rsidR="00F44F03" w:rsidRPr="00F44F03" w:rsidRDefault="00F44F03" w:rsidP="00F44F03">
      <w:pPr>
        <w:numPr>
          <w:ilvl w:val="0"/>
          <w:numId w:val="34"/>
        </w:numPr>
        <w:tabs>
          <w:tab w:val="clear" w:pos="180"/>
          <w:tab w:val="clear" w:pos="360"/>
        </w:tabs>
        <w:rPr>
          <w:ins w:id="332" w:author="Chokka,Deepthi Tejaswani" w:date="2020-06-20T22:01:00Z"/>
          <w:rFonts w:ascii="Times New Roman" w:eastAsia="Times New Roman" w:hAnsi="Times New Roman"/>
          <w:color w:val="0E101A"/>
          <w:szCs w:val="24"/>
        </w:rPr>
      </w:pPr>
      <w:ins w:id="333" w:author="Chokka,Deepthi Tejaswani" w:date="2020-06-20T22:01:00Z">
        <w:r w:rsidRPr="00F44F03">
          <w:rPr>
            <w:rFonts w:ascii="Times New Roman" w:eastAsia="Times New Roman" w:hAnsi="Times New Roman"/>
            <w:color w:val="0E101A"/>
            <w:szCs w:val="24"/>
          </w:rPr>
          <w:t>Easy to check out.</w:t>
        </w:r>
      </w:ins>
    </w:p>
    <w:p w:rsidR="00F44F03" w:rsidRPr="00F44F03" w:rsidRDefault="00F44F03" w:rsidP="00F44F03">
      <w:pPr>
        <w:numPr>
          <w:ilvl w:val="0"/>
          <w:numId w:val="34"/>
        </w:numPr>
        <w:tabs>
          <w:tab w:val="clear" w:pos="180"/>
          <w:tab w:val="clear" w:pos="360"/>
        </w:tabs>
        <w:rPr>
          <w:ins w:id="334" w:author="Chokka,Deepthi Tejaswani" w:date="2020-06-20T22:01:00Z"/>
          <w:rFonts w:ascii="Times New Roman" w:eastAsia="Times New Roman" w:hAnsi="Times New Roman"/>
          <w:color w:val="0E101A"/>
          <w:szCs w:val="24"/>
        </w:rPr>
      </w:pPr>
      <w:ins w:id="335" w:author="Chokka,Deepthi Tejaswani" w:date="2020-06-20T22:01:00Z">
        <w:r w:rsidRPr="00F44F03">
          <w:rPr>
            <w:rFonts w:ascii="Times New Roman" w:eastAsia="Times New Roman" w:hAnsi="Times New Roman"/>
            <w:color w:val="0E101A"/>
            <w:szCs w:val="24"/>
          </w:rPr>
          <w:t>Easy to filter and search for products.</w:t>
        </w:r>
      </w:ins>
    </w:p>
    <w:p w:rsidR="00F44F03" w:rsidRPr="00F44F03" w:rsidRDefault="00F44F03" w:rsidP="00F44F03">
      <w:pPr>
        <w:numPr>
          <w:ilvl w:val="0"/>
          <w:numId w:val="34"/>
        </w:numPr>
        <w:tabs>
          <w:tab w:val="clear" w:pos="180"/>
          <w:tab w:val="clear" w:pos="360"/>
        </w:tabs>
        <w:rPr>
          <w:ins w:id="336" w:author="Chokka,Deepthi Tejaswani" w:date="2020-06-20T22:01:00Z"/>
          <w:rFonts w:ascii="Times New Roman" w:eastAsia="Times New Roman" w:hAnsi="Times New Roman"/>
          <w:color w:val="0E101A"/>
          <w:szCs w:val="24"/>
        </w:rPr>
      </w:pPr>
      <w:ins w:id="337" w:author="Chokka,Deepthi Tejaswani" w:date="2020-06-20T22:01:00Z">
        <w:r w:rsidRPr="00F44F03">
          <w:rPr>
            <w:rFonts w:ascii="Times New Roman" w:eastAsia="Times New Roman" w:hAnsi="Times New Roman"/>
            <w:color w:val="0E101A"/>
            <w:szCs w:val="24"/>
          </w:rPr>
          <w:t>Offline mode.</w:t>
        </w:r>
      </w:ins>
    </w:p>
    <w:p w:rsidR="005C16EE" w:rsidRPr="00E0147F" w:rsidDel="00F44F03" w:rsidRDefault="005C16EE">
      <w:pPr>
        <w:spacing w:after="160" w:line="256" w:lineRule="auto"/>
        <w:ind w:left="270"/>
        <w:rPr>
          <w:del w:id="338" w:author="Chokka,Deepthi Tejaswani" w:date="2020-06-20T22:01:00Z"/>
          <w:rStyle w:val="Emphasis"/>
          <w:rFonts w:ascii="Times New Roman" w:hAnsi="Times New Roman"/>
          <w:b/>
          <w:i w:val="0"/>
          <w:szCs w:val="24"/>
        </w:rPr>
      </w:pPr>
      <w:del w:id="339" w:author="Chokka,Deepthi Tejaswani" w:date="2020-06-20T22:01:00Z">
        <w:r w:rsidRPr="00E0147F" w:rsidDel="00F44F03">
          <w:rPr>
            <w:rFonts w:ascii="Times New Roman" w:hAnsi="Times New Roman"/>
            <w:szCs w:val="24"/>
            <w:shd w:val="clear" w:color="auto" w:fill="FFFFFF"/>
          </w:rPr>
          <w:delText>10 years ago, when the idea of having a website was in its infancy, only a bunch of academics went ahead to launch their websites and eventually made the most of its ability to reach to the masses. The history is repeating itself with the advent of smartphone apps. Yet again, only a small percentage of E-commerce academics have their apps built so far while the rest is continuing to lose on the opportunity.</w:delText>
        </w:r>
        <w:r w:rsidRPr="00E0147F" w:rsidDel="00F44F03">
          <w:rPr>
            <w:rStyle w:val="Emphasis"/>
            <w:rFonts w:ascii="Times New Roman" w:hAnsi="Times New Roman"/>
            <w:b/>
            <w:i w:val="0"/>
            <w:szCs w:val="24"/>
          </w:rPr>
          <w:delText xml:space="preserve"> </w:delText>
        </w:r>
      </w:del>
    </w:p>
    <w:p w:rsidR="005C16EE" w:rsidRPr="00E0147F" w:rsidDel="00F44F03" w:rsidRDefault="00E0147F">
      <w:pPr>
        <w:spacing w:after="160" w:line="256" w:lineRule="auto"/>
        <w:ind w:left="270"/>
        <w:rPr>
          <w:del w:id="340" w:author="Chokka,Deepthi Tejaswani" w:date="2020-06-20T22:01:00Z"/>
          <w:rFonts w:ascii="Times New Roman" w:hAnsi="Times New Roman"/>
          <w:iCs/>
          <w:szCs w:val="24"/>
        </w:rPr>
      </w:pPr>
      <w:del w:id="341" w:author="Chokka,Deepthi Tejaswani" w:date="2020-06-20T22:01:00Z">
        <w:r w:rsidDel="00F44F03">
          <w:rPr>
            <w:rStyle w:val="Emphasis"/>
            <w:rFonts w:ascii="Times New Roman" w:hAnsi="Times New Roman"/>
            <w:i w:val="0"/>
            <w:szCs w:val="24"/>
          </w:rPr>
          <w:tab/>
        </w:r>
        <w:r w:rsidDel="00F44F03">
          <w:rPr>
            <w:rStyle w:val="Emphasis"/>
            <w:rFonts w:ascii="Times New Roman" w:hAnsi="Times New Roman"/>
            <w:i w:val="0"/>
            <w:szCs w:val="24"/>
          </w:rPr>
          <w:tab/>
        </w:r>
        <w:r w:rsidR="005C16EE" w:rsidRPr="00E0147F" w:rsidDel="00F44F03">
          <w:rPr>
            <w:rStyle w:val="Emphasis"/>
            <w:rFonts w:ascii="Times New Roman" w:hAnsi="Times New Roman"/>
            <w:i w:val="0"/>
            <w:szCs w:val="24"/>
          </w:rPr>
          <w:delText>With mobile applications, customers can interact in the simplest an easiest of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delText>
        </w:r>
      </w:del>
    </w:p>
    <w:p w:rsidR="005C16EE" w:rsidRPr="00E0147F" w:rsidDel="00F44F03" w:rsidRDefault="005C16EE">
      <w:pPr>
        <w:spacing w:after="160" w:line="256" w:lineRule="auto"/>
        <w:ind w:left="270"/>
        <w:rPr>
          <w:del w:id="342" w:author="Chokka,Deepthi Tejaswani" w:date="2020-06-20T22:01:00Z"/>
          <w:color w:val="0D0D0D"/>
        </w:rPr>
        <w:pPrChange w:id="343" w:author="Chokka,Deepthi Tejaswani" w:date="2020-06-20T22:01:00Z">
          <w:pPr>
            <w:pStyle w:val="NormalWeb"/>
            <w:shd w:val="clear" w:color="auto" w:fill="FFFFFF"/>
            <w:spacing w:before="0" w:beforeAutospacing="0" w:after="150" w:afterAutospacing="0"/>
            <w:ind w:left="270" w:firstLine="450"/>
          </w:pPr>
        </w:pPrChange>
      </w:pPr>
      <w:del w:id="344" w:author="Chokka,Deepthi Tejaswani" w:date="2020-06-20T22:01:00Z">
        <w:r w:rsidRPr="00E0147F" w:rsidDel="00F44F03">
          <w:rPr>
            <w:color w:val="0D0D0D"/>
          </w:rPr>
          <w:delTex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delText>
        </w:r>
      </w:del>
    </w:p>
    <w:p w:rsidR="005C16EE" w:rsidRPr="00E0147F" w:rsidDel="00F44F03" w:rsidRDefault="005C16EE">
      <w:pPr>
        <w:spacing w:after="160" w:line="256" w:lineRule="auto"/>
        <w:ind w:left="270"/>
        <w:rPr>
          <w:del w:id="345" w:author="Chokka,Deepthi Tejaswani" w:date="2020-06-20T22:01:00Z"/>
          <w:color w:val="0D0D0D"/>
        </w:rPr>
        <w:pPrChange w:id="346" w:author="Chokka,Deepthi Tejaswani" w:date="2020-06-20T22:01:00Z">
          <w:pPr>
            <w:pStyle w:val="NormalWeb"/>
            <w:shd w:val="clear" w:color="auto" w:fill="FFFFFF"/>
            <w:spacing w:before="0" w:beforeAutospacing="0" w:after="150" w:afterAutospacing="0"/>
            <w:ind w:firstLine="270"/>
          </w:pPr>
        </w:pPrChange>
      </w:pPr>
      <w:del w:id="347" w:author="Chokka,Deepthi Tejaswani" w:date="2020-06-20T22:01:00Z">
        <w:r w:rsidRPr="00E0147F" w:rsidDel="00F44F03">
          <w:rPr>
            <w:color w:val="0D0D0D"/>
          </w:rPr>
          <w:delText>There are many benefits with E-comme</w:delText>
        </w:r>
        <w:r w:rsidR="00174E40" w:rsidDel="00F44F03">
          <w:rPr>
            <w:color w:val="0D0D0D"/>
          </w:rPr>
          <w:delText>rce Mobile Application Like as f</w:delText>
        </w:r>
        <w:r w:rsidRPr="00E0147F" w:rsidDel="00F44F03">
          <w:rPr>
            <w:color w:val="0D0D0D"/>
          </w:rPr>
          <w:delText>ollows.</w:delText>
        </w:r>
      </w:del>
    </w:p>
    <w:p w:rsidR="005C16EE" w:rsidRPr="00E0147F" w:rsidDel="00F44F03" w:rsidRDefault="005C16EE">
      <w:pPr>
        <w:spacing w:after="160" w:line="256" w:lineRule="auto"/>
        <w:ind w:left="270"/>
        <w:rPr>
          <w:del w:id="348" w:author="Chokka,Deepthi Tejaswani" w:date="2020-06-20T22:01:00Z"/>
        </w:rPr>
        <w:pPrChange w:id="349" w:author="Chokka,Deepthi Tejaswani" w:date="2020-06-20T22:01:00Z">
          <w:pPr>
            <w:pStyle w:val="ListParagraph"/>
            <w:numPr>
              <w:numId w:val="33"/>
            </w:numPr>
            <w:ind w:left="1440" w:hanging="360"/>
          </w:pPr>
        </w:pPrChange>
      </w:pPr>
      <w:del w:id="350" w:author="Chokka,Deepthi Tejaswani" w:date="2020-06-20T22:01:00Z">
        <w:r w:rsidRPr="00E0147F" w:rsidDel="00F44F03">
          <w:delText>Easier Registration process.</w:delText>
        </w:r>
      </w:del>
    </w:p>
    <w:p w:rsidR="005C16EE" w:rsidRPr="00E0147F" w:rsidDel="00F44F03" w:rsidRDefault="005C16EE">
      <w:pPr>
        <w:spacing w:after="160" w:line="256" w:lineRule="auto"/>
        <w:ind w:left="270"/>
        <w:rPr>
          <w:del w:id="351" w:author="Chokka,Deepthi Tejaswani" w:date="2020-06-20T22:01:00Z"/>
        </w:rPr>
        <w:pPrChange w:id="352" w:author="Chokka,Deepthi Tejaswani" w:date="2020-06-20T22:01:00Z">
          <w:pPr>
            <w:pStyle w:val="ListParagraph"/>
            <w:numPr>
              <w:numId w:val="33"/>
            </w:numPr>
            <w:ind w:left="1440" w:hanging="360"/>
          </w:pPr>
        </w:pPrChange>
      </w:pPr>
      <w:del w:id="353" w:author="Chokka,Deepthi Tejaswani" w:date="2020-06-20T22:01:00Z">
        <w:r w:rsidRPr="00E0147F" w:rsidDel="00F44F03">
          <w:delText>Fewer clicks away to purchase an online product.</w:delText>
        </w:r>
      </w:del>
    </w:p>
    <w:p w:rsidR="005C16EE" w:rsidRPr="00E0147F" w:rsidDel="00F44F03" w:rsidRDefault="005C16EE">
      <w:pPr>
        <w:spacing w:after="160" w:line="256" w:lineRule="auto"/>
        <w:ind w:left="270"/>
        <w:rPr>
          <w:del w:id="354" w:author="Chokka,Deepthi Tejaswani" w:date="2020-06-20T22:01:00Z"/>
        </w:rPr>
        <w:pPrChange w:id="355" w:author="Chokka,Deepthi Tejaswani" w:date="2020-06-20T22:01:00Z">
          <w:pPr>
            <w:pStyle w:val="ListParagraph"/>
            <w:numPr>
              <w:numId w:val="33"/>
            </w:numPr>
            <w:ind w:left="1440" w:hanging="360"/>
          </w:pPr>
        </w:pPrChange>
      </w:pPr>
      <w:del w:id="356" w:author="Chokka,Deepthi Tejaswani" w:date="2020-06-20T22:01:00Z">
        <w:r w:rsidRPr="00E0147F" w:rsidDel="00F44F03">
          <w:delText>Better navigation than a web application.</w:delText>
        </w:r>
      </w:del>
    </w:p>
    <w:p w:rsidR="005C16EE" w:rsidRPr="004B1E75" w:rsidDel="00F44F03" w:rsidRDefault="005C16EE">
      <w:pPr>
        <w:spacing w:after="160" w:line="256" w:lineRule="auto"/>
        <w:ind w:left="270"/>
        <w:rPr>
          <w:del w:id="357" w:author="Chokka,Deepthi Tejaswani" w:date="2020-06-20T22:01:00Z"/>
          <w:b/>
        </w:rPr>
        <w:pPrChange w:id="358" w:author="Chokka,Deepthi Tejaswani" w:date="2020-06-20T22:01:00Z">
          <w:pPr>
            <w:pStyle w:val="ListParagraph"/>
            <w:numPr>
              <w:numId w:val="33"/>
            </w:numPr>
            <w:ind w:left="1440" w:hanging="360"/>
          </w:pPr>
        </w:pPrChange>
      </w:pPr>
      <w:del w:id="359" w:author="Chokka,Deepthi Tejaswani" w:date="2020-06-20T22:01:00Z">
        <w:r w:rsidRPr="004B1E75" w:rsidDel="00F44F03">
          <w:delText xml:space="preserve">Fastened </w:delText>
        </w:r>
        <w:r w:rsidRPr="00E0147F" w:rsidDel="00F44F03">
          <w:delText>Push notifications.</w:delText>
        </w:r>
      </w:del>
    </w:p>
    <w:p w:rsidR="005C16EE" w:rsidRPr="00E0147F" w:rsidDel="00F44F03" w:rsidRDefault="005C16EE">
      <w:pPr>
        <w:spacing w:after="160" w:line="256" w:lineRule="auto"/>
        <w:ind w:left="270"/>
        <w:rPr>
          <w:del w:id="360" w:author="Chokka,Deepthi Tejaswani" w:date="2020-06-20T22:01:00Z"/>
        </w:rPr>
        <w:pPrChange w:id="361" w:author="Chokka,Deepthi Tejaswani" w:date="2020-06-20T22:01:00Z">
          <w:pPr>
            <w:pStyle w:val="ListParagraph"/>
            <w:numPr>
              <w:numId w:val="33"/>
            </w:numPr>
            <w:ind w:left="1440" w:hanging="360"/>
          </w:pPr>
        </w:pPrChange>
      </w:pPr>
      <w:del w:id="362" w:author="Chokka,Deepthi Tejaswani" w:date="2020-06-20T22:01:00Z">
        <w:r w:rsidRPr="00E0147F" w:rsidDel="00F44F03">
          <w:delText>Would have great user experience.</w:delText>
        </w:r>
      </w:del>
    </w:p>
    <w:p w:rsidR="005C16EE" w:rsidRPr="00E0147F" w:rsidDel="00F44F03" w:rsidRDefault="005C16EE">
      <w:pPr>
        <w:spacing w:after="160" w:line="256" w:lineRule="auto"/>
        <w:ind w:left="270"/>
        <w:rPr>
          <w:del w:id="363" w:author="Chokka,Deepthi Tejaswani" w:date="2020-06-20T22:01:00Z"/>
        </w:rPr>
        <w:pPrChange w:id="364" w:author="Chokka,Deepthi Tejaswani" w:date="2020-06-20T22:01:00Z">
          <w:pPr>
            <w:pStyle w:val="ListParagraph"/>
            <w:numPr>
              <w:numId w:val="33"/>
            </w:numPr>
            <w:ind w:left="1440" w:hanging="360"/>
          </w:pPr>
        </w:pPrChange>
      </w:pPr>
      <w:del w:id="365" w:author="Chokka,Deepthi Tejaswani" w:date="2020-06-20T22:01:00Z">
        <w:r w:rsidRPr="00E0147F" w:rsidDel="00F44F03">
          <w:delText>Wish list option to short list the products.</w:delText>
        </w:r>
      </w:del>
    </w:p>
    <w:p w:rsidR="005C16EE" w:rsidRPr="00E0147F" w:rsidDel="00F44F03" w:rsidRDefault="005C16EE">
      <w:pPr>
        <w:spacing w:after="160" w:line="256" w:lineRule="auto"/>
        <w:ind w:left="270"/>
        <w:rPr>
          <w:del w:id="366" w:author="Chokka,Deepthi Tejaswani" w:date="2020-06-20T22:01:00Z"/>
        </w:rPr>
        <w:pPrChange w:id="367" w:author="Chokka,Deepthi Tejaswani" w:date="2020-06-20T22:01:00Z">
          <w:pPr>
            <w:pStyle w:val="ListParagraph"/>
            <w:numPr>
              <w:numId w:val="33"/>
            </w:numPr>
            <w:ind w:left="1440" w:hanging="360"/>
          </w:pPr>
        </w:pPrChange>
      </w:pPr>
      <w:del w:id="368" w:author="Chokka,Deepthi Tejaswani" w:date="2020-06-20T22:01:00Z">
        <w:r w:rsidRPr="00E0147F" w:rsidDel="00F44F03">
          <w:delText>Easy to check out.</w:delText>
        </w:r>
      </w:del>
    </w:p>
    <w:p w:rsidR="005C16EE" w:rsidRPr="00E0147F" w:rsidDel="00F44F03" w:rsidRDefault="005C16EE">
      <w:pPr>
        <w:spacing w:after="160" w:line="256" w:lineRule="auto"/>
        <w:ind w:left="270"/>
        <w:rPr>
          <w:del w:id="369" w:author="Chokka,Deepthi Tejaswani" w:date="2020-06-20T22:01:00Z"/>
        </w:rPr>
        <w:pPrChange w:id="370" w:author="Chokka,Deepthi Tejaswani" w:date="2020-06-20T22:01:00Z">
          <w:pPr>
            <w:pStyle w:val="ListParagraph"/>
            <w:numPr>
              <w:numId w:val="33"/>
            </w:numPr>
            <w:ind w:left="1440" w:hanging="360"/>
          </w:pPr>
        </w:pPrChange>
      </w:pPr>
      <w:del w:id="371" w:author="Chokka,Deepthi Tejaswani" w:date="2020-06-20T22:01:00Z">
        <w:r w:rsidRPr="00E0147F" w:rsidDel="00F44F03">
          <w:delText>Easy to filter and search products.</w:delText>
        </w:r>
      </w:del>
    </w:p>
    <w:p w:rsidR="005C16EE" w:rsidRPr="00E0147F" w:rsidRDefault="005C16EE">
      <w:pPr>
        <w:spacing w:after="160" w:line="256" w:lineRule="auto"/>
        <w:ind w:left="270"/>
        <w:pPrChange w:id="372" w:author="Chokka,Deepthi Tejaswani" w:date="2020-06-20T22:01:00Z">
          <w:pPr>
            <w:pStyle w:val="ListParagraph"/>
            <w:numPr>
              <w:numId w:val="33"/>
            </w:numPr>
            <w:ind w:left="1440" w:hanging="360"/>
          </w:pPr>
        </w:pPrChange>
      </w:pPr>
      <w:del w:id="373" w:author="Chokka,Deepthi Tejaswani" w:date="2020-06-20T22:01:00Z">
        <w:r w:rsidRPr="00E0147F" w:rsidDel="00F44F03">
          <w:delText>Offline mode.</w:delText>
        </w:r>
      </w:del>
    </w:p>
    <w:p w:rsidR="005C16EE" w:rsidRPr="00E0147F" w:rsidRDefault="005C16EE" w:rsidP="005C16EE">
      <w:pPr>
        <w:pStyle w:val="ListParagraph"/>
        <w:rPr>
          <w:rFonts w:ascii="Times New Roman" w:hAnsi="Times New Roman"/>
        </w:rPr>
      </w:pPr>
    </w:p>
    <w:p w:rsidR="005C16EE" w:rsidRPr="00E0147F" w:rsidRDefault="005C16EE" w:rsidP="005C16EE">
      <w:pPr>
        <w:rPr>
          <w:rFonts w:ascii="Times New Roman" w:hAnsi="Times New Roman"/>
        </w:rPr>
      </w:pPr>
    </w:p>
    <w:p w:rsidR="005C16EE" w:rsidRPr="004B1E75" w:rsidRDefault="005C16EE" w:rsidP="005C16EE">
      <w:pPr>
        <w:pStyle w:val="Heading1"/>
        <w:numPr>
          <w:ilvl w:val="1"/>
          <w:numId w:val="6"/>
        </w:numPr>
        <w:rPr>
          <w:rFonts w:ascii="Times New Roman" w:hAnsi="Times New Roman"/>
        </w:rPr>
      </w:pPr>
      <w:r w:rsidRPr="00E0147F">
        <w:rPr>
          <w:rFonts w:ascii="Times New Roman" w:hAnsi="Times New Roman"/>
        </w:rPr>
        <w:t>Definitions, Acronyms, and Abbreviations</w:t>
      </w:r>
    </w:p>
    <w:p w:rsidR="005C16EE" w:rsidRPr="00E0147F" w:rsidRDefault="005C16EE" w:rsidP="004B1E75">
      <w:pPr>
        <w:pStyle w:val="Heading1"/>
        <w:numPr>
          <w:ilvl w:val="1"/>
          <w:numId w:val="6"/>
        </w:numPr>
        <w:rPr>
          <w:rFonts w:ascii="Times New Roman" w:hAnsi="Times New Roman"/>
        </w:rPr>
      </w:pPr>
      <w:r w:rsidRPr="00E0147F">
        <w:rPr>
          <w:rFonts w:ascii="Times New Roman" w:hAnsi="Times New Roman"/>
        </w:rPr>
        <w:t>References</w:t>
      </w:r>
    </w:p>
    <w:p w:rsidR="005C16EE" w:rsidRPr="00E0147F" w:rsidRDefault="005C16EE" w:rsidP="005C16EE">
      <w:pPr>
        <w:rPr>
          <w:rFonts w:ascii="Times New Roman" w:hAnsi="Times New Roman"/>
        </w:rPr>
      </w:pPr>
    </w:p>
    <w:p w:rsidR="005C16EE" w:rsidRPr="00E0147F" w:rsidRDefault="00C2136E" w:rsidP="00174E40">
      <w:pPr>
        <w:pStyle w:val="NormalWeb"/>
        <w:numPr>
          <w:ilvl w:val="0"/>
          <w:numId w:val="21"/>
        </w:numPr>
        <w:shd w:val="clear" w:color="auto" w:fill="FFFFFF"/>
        <w:spacing w:before="0" w:beforeAutospacing="0" w:after="150" w:afterAutospacing="0"/>
      </w:pPr>
      <w:hyperlink r:id="rId10" w:history="1">
        <w:r w:rsidR="005C16EE" w:rsidRPr="00E0147F">
          <w:rPr>
            <w:rStyle w:val="Hyperlink"/>
          </w:rPr>
          <w:t>http://www.w3schools.com/</w:t>
        </w:r>
      </w:hyperlink>
    </w:p>
    <w:p w:rsidR="005C16EE" w:rsidRPr="00E0147F" w:rsidRDefault="00C2136E" w:rsidP="00174E40">
      <w:pPr>
        <w:pStyle w:val="NormalWeb"/>
        <w:numPr>
          <w:ilvl w:val="0"/>
          <w:numId w:val="21"/>
        </w:numPr>
        <w:shd w:val="clear" w:color="auto" w:fill="FFFFFF"/>
        <w:spacing w:before="0" w:beforeAutospacing="0" w:after="150" w:afterAutospacing="0"/>
      </w:pPr>
      <w:hyperlink r:id="rId11" w:history="1">
        <w:r w:rsidR="005C16EE" w:rsidRPr="00E0147F">
          <w:rPr>
            <w:rStyle w:val="Hyperlink"/>
          </w:rPr>
          <w:t>http://msdn.microsoft.com/</w:t>
        </w:r>
      </w:hyperlink>
      <w:r w:rsidR="005C16EE" w:rsidRPr="00E0147F">
        <w:t xml:space="preserve"> </w:t>
      </w:r>
    </w:p>
    <w:p w:rsidR="005C16EE" w:rsidRPr="00E0147F" w:rsidRDefault="00C2136E" w:rsidP="00174E40">
      <w:pPr>
        <w:pStyle w:val="NormalWeb"/>
        <w:numPr>
          <w:ilvl w:val="0"/>
          <w:numId w:val="21"/>
        </w:numPr>
        <w:shd w:val="clear" w:color="auto" w:fill="FFFFFF"/>
        <w:spacing w:before="0" w:beforeAutospacing="0" w:after="150" w:afterAutospacing="0"/>
      </w:pPr>
      <w:hyperlink r:id="rId12" w:history="1">
        <w:r w:rsidR="005C16EE" w:rsidRPr="00E0147F">
          <w:rPr>
            <w:rStyle w:val="Hyperlink"/>
          </w:rPr>
          <w:t>http://agilemodeling.com/</w:t>
        </w:r>
      </w:hyperlink>
    </w:p>
    <w:p w:rsidR="005C16EE" w:rsidRPr="00E0147F" w:rsidRDefault="00C2136E" w:rsidP="00174E40">
      <w:pPr>
        <w:pStyle w:val="NormalWeb"/>
        <w:numPr>
          <w:ilvl w:val="0"/>
          <w:numId w:val="21"/>
        </w:numPr>
        <w:shd w:val="clear" w:color="auto" w:fill="FFFFFF"/>
        <w:spacing w:before="0" w:beforeAutospacing="0" w:after="150" w:afterAutospacing="0"/>
      </w:pPr>
      <w:hyperlink r:id="rId13" w:history="1">
        <w:r w:rsidR="005C16EE" w:rsidRPr="00E0147F">
          <w:rPr>
            <w:rStyle w:val="Hyperlink"/>
          </w:rPr>
          <w:t>https://opus.govst.edu/cgi/viewcontent.cgi?article=1079&amp;context=capstones</w:t>
        </w:r>
      </w:hyperlink>
      <w:r w:rsidR="005C16EE" w:rsidRPr="00E0147F">
        <w:t>(image)</w:t>
      </w:r>
    </w:p>
    <w:p w:rsidR="005C16EE" w:rsidRPr="00E0147F" w:rsidRDefault="00C2136E" w:rsidP="00174E40">
      <w:pPr>
        <w:pStyle w:val="NormalWeb"/>
        <w:numPr>
          <w:ilvl w:val="0"/>
          <w:numId w:val="21"/>
        </w:numPr>
        <w:shd w:val="clear" w:color="auto" w:fill="FFFFFF"/>
        <w:spacing w:before="0" w:beforeAutospacing="0" w:after="150" w:afterAutospacing="0"/>
      </w:pPr>
      <w:hyperlink r:id="rId14" w:history="1">
        <w:r w:rsidR="005C16EE" w:rsidRPr="00E0147F">
          <w:rPr>
            <w:rStyle w:val="Hyperlink"/>
          </w:rPr>
          <w:t>https://www.v-softinc.com/importance-e-commerce-mobile-applications/</w:t>
        </w:r>
      </w:hyperlink>
    </w:p>
    <w:p w:rsidR="005C16EE" w:rsidRPr="00E0147F" w:rsidRDefault="005C16EE" w:rsidP="005C16EE">
      <w:pPr>
        <w:pStyle w:val="NormalWeb"/>
        <w:shd w:val="clear" w:color="auto" w:fill="FFFFFF"/>
        <w:spacing w:before="0" w:beforeAutospacing="0" w:after="150" w:afterAutospacing="0"/>
        <w:rPr>
          <w:color w:val="0D0D0D"/>
        </w:rPr>
      </w:pPr>
    </w:p>
    <w:p w:rsidR="005C16EE" w:rsidRPr="00EC0565" w:rsidRDefault="005C16EE" w:rsidP="00EC0565">
      <w:pPr>
        <w:pStyle w:val="Heading1"/>
      </w:pPr>
    </w:p>
    <w:p w:rsidR="005C16EE" w:rsidRPr="008B7E4C" w:rsidRDefault="00EC0565" w:rsidP="008B7E4C">
      <w:pPr>
        <w:pStyle w:val="Heading1"/>
        <w:numPr>
          <w:ilvl w:val="1"/>
          <w:numId w:val="6"/>
        </w:numPr>
        <w:rPr>
          <w:rStyle w:val="Strong"/>
          <w:b/>
        </w:rPr>
      </w:pPr>
      <w:r w:rsidRPr="00EC0565">
        <w:rPr>
          <w:rStyle w:val="Strong"/>
          <w:b/>
        </w:rPr>
        <w:t>Overview</w:t>
      </w:r>
    </w:p>
    <w:p w:rsidR="0012717E" w:rsidRDefault="00EC0565" w:rsidP="008B7E4C">
      <w:pPr>
        <w:ind w:left="360"/>
        <w:rPr>
          <w:ins w:id="374" w:author="Chokka,Deepthi Tejaswani" w:date="2020-06-20T22:03:00Z"/>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sidR="00894054">
        <w:rPr>
          <w:rStyle w:val="Strong"/>
          <w:rFonts w:ascii="Times New Roman" w:hAnsi="Times New Roman"/>
          <w:b w:val="0"/>
          <w:szCs w:val="24"/>
        </w:rPr>
        <w:t xml:space="preserve"> This documentation is </w:t>
      </w:r>
      <w:r w:rsidR="00894054" w:rsidRPr="00894054">
        <w:rPr>
          <w:rStyle w:val="Strong"/>
          <w:b w:val="0"/>
        </w:rPr>
        <w:t>used to develop a general purpose e-commerce store where products for pets like food, and their toys can be bought from the comfort of home through the Internet.</w:t>
      </w:r>
      <w:r w:rsidR="00894054" w:rsidRPr="008B7E4C">
        <w:rPr>
          <w:rStyle w:val="Strong"/>
          <w:rFonts w:ascii="Times New Roman" w:hAnsi="Times New Roman"/>
          <w:b w:val="0"/>
          <w:szCs w:val="24"/>
        </w:rPr>
        <w:t xml:space="preserve"> It</w:t>
      </w:r>
      <w:r w:rsidRPr="008B7E4C">
        <w:rPr>
          <w:rStyle w:val="Strong"/>
          <w:rFonts w:ascii="Times New Roman" w:hAnsi="Times New Roman"/>
          <w:b w:val="0"/>
          <w:szCs w:val="24"/>
        </w:rPr>
        <w:t xml:space="preserve"> identifies the involved users and helps to explain their roles. The document then describes general software and hardware constraints as well as any assumptions and dependencies concerning the system. </w:t>
      </w:r>
    </w:p>
    <w:p w:rsidR="005C16EE" w:rsidRPr="008B7E4C" w:rsidRDefault="0012717E" w:rsidP="008B7E4C">
      <w:pPr>
        <w:ind w:left="360"/>
        <w:rPr>
          <w:rStyle w:val="Strong"/>
          <w:rFonts w:ascii="Times New Roman" w:hAnsi="Times New Roman"/>
          <w:b w:val="0"/>
          <w:szCs w:val="24"/>
        </w:rPr>
      </w:pPr>
      <w:ins w:id="375" w:author="Chokka,Deepthi Tejaswani" w:date="2020-06-20T22:04:00Z">
        <w:r>
          <w:rPr>
            <w:rStyle w:val="Strong"/>
            <w:rFonts w:ascii="Times New Roman" w:hAnsi="Times New Roman"/>
            <w:b w:val="0"/>
            <w:szCs w:val="24"/>
          </w:rPr>
          <w:tab/>
        </w:r>
      </w:ins>
      <w:r w:rsidR="00EC0565" w:rsidRPr="008B7E4C">
        <w:rPr>
          <w:rStyle w:val="Strong"/>
          <w:rFonts w:ascii="Times New Roman" w:hAnsi="Times New Roman"/>
          <w:b w:val="0"/>
          <w:szCs w:val="24"/>
        </w:rPr>
        <w:t xml:space="preserve">The majority of this document focuses on the specific requirement list. The external interface requirements are addressed in the subsequent section. </w:t>
      </w:r>
      <w:r w:rsidR="008B7E4C" w:rsidRPr="008B7E4C">
        <w:rPr>
          <w:rStyle w:val="Strong"/>
          <w:rFonts w:ascii="Times New Roman" w:hAnsi="Times New Roman"/>
          <w:b w:val="0"/>
          <w:szCs w:val="24"/>
        </w:rPr>
        <w:t>External interface requirements are requirements involving user hardware, software, and communications interfaces. This requirements document concludes with general design constraints specified by the customer along with the requirements this software must meet.</w:t>
      </w: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B1E75" w:rsidRDefault="00E0147F" w:rsidP="00E0147F">
      <w:pPr>
        <w:pStyle w:val="Title"/>
        <w:ind w:left="720"/>
        <w:jc w:val="lef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rsidR="004B1E75" w:rsidDel="0012717E" w:rsidRDefault="004B1E75" w:rsidP="00E0147F">
      <w:pPr>
        <w:pStyle w:val="Title"/>
        <w:ind w:left="720"/>
        <w:jc w:val="left"/>
        <w:rPr>
          <w:del w:id="376" w:author="Chokka,Deepthi Tejaswani" w:date="2020-06-20T22:04:00Z"/>
          <w:rFonts w:ascii="Times New Roman" w:eastAsia="Times New Roman" w:hAnsi="Times New Roman"/>
        </w:rPr>
      </w:pPr>
    </w:p>
    <w:p w:rsidR="004B1E75" w:rsidDel="0012717E" w:rsidRDefault="004B1E75" w:rsidP="00E0147F">
      <w:pPr>
        <w:pStyle w:val="Title"/>
        <w:ind w:left="720"/>
        <w:jc w:val="left"/>
        <w:rPr>
          <w:del w:id="377" w:author="Chokka,Deepthi Tejaswani" w:date="2020-06-20T22:04:00Z"/>
          <w:rFonts w:ascii="Times New Roman" w:eastAsia="Times New Roman" w:hAnsi="Times New Roman"/>
        </w:rPr>
      </w:pPr>
    </w:p>
    <w:p w:rsidR="004B1E75" w:rsidDel="0012717E" w:rsidRDefault="004B1E75" w:rsidP="00E0147F">
      <w:pPr>
        <w:pStyle w:val="Title"/>
        <w:ind w:left="720"/>
        <w:jc w:val="left"/>
        <w:rPr>
          <w:del w:id="378" w:author="Chokka,Deepthi Tejaswani" w:date="2020-06-20T22:04:00Z"/>
          <w:rFonts w:ascii="Times New Roman" w:eastAsia="Times New Roman" w:hAnsi="Times New Roman"/>
        </w:rPr>
      </w:pPr>
    </w:p>
    <w:p w:rsidR="00E0147F" w:rsidRPr="00E0147F" w:rsidRDefault="00E0147F">
      <w:pPr>
        <w:pStyle w:val="Title"/>
        <w:jc w:val="left"/>
        <w:rPr>
          <w:rFonts w:ascii="Times New Roman" w:eastAsia="Times New Roman" w:hAnsi="Times New Roman"/>
        </w:rPr>
        <w:pPrChange w:id="379" w:author="Chokka,Deepthi Tejaswani" w:date="2020-06-20T22:04:00Z">
          <w:pPr>
            <w:pStyle w:val="Title"/>
            <w:ind w:left="720"/>
            <w:jc w:val="left"/>
          </w:pPr>
        </w:pPrChange>
      </w:pPr>
      <w:del w:id="380"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del>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del w:id="381"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del>
    </w:p>
    <w:p w:rsidR="004A47B7" w:rsidRPr="00E0147F" w:rsidRDefault="004A47B7" w:rsidP="004B1E75">
      <w:pPr>
        <w:pStyle w:val="Title"/>
        <w:numPr>
          <w:ilvl w:val="0"/>
          <w:numId w:val="6"/>
        </w:numPr>
        <w:rPr>
          <w:rFonts w:ascii="Times New Roman" w:eastAsia="Times New Roman" w:hAnsi="Times New Roman"/>
        </w:rPr>
      </w:pPr>
      <w:r w:rsidRPr="00E0147F">
        <w:rPr>
          <w:rFonts w:ascii="Times New Roman" w:hAnsi="Times New Roman"/>
        </w:rPr>
        <w:t>General Description</w:t>
      </w:r>
    </w:p>
    <w:p w:rsidR="004A47B7" w:rsidRPr="00E0147F" w:rsidRDefault="004A47B7" w:rsidP="004A47B7">
      <w:pPr>
        <w:pStyle w:val="Title"/>
        <w:rPr>
          <w:rFonts w:ascii="Times New Roman" w:hAnsi="Times New Roman"/>
        </w:rPr>
      </w:pPr>
    </w:p>
    <w:p w:rsidR="004A47B7" w:rsidRPr="00E0147F" w:rsidRDefault="004A47B7" w:rsidP="00D5285B">
      <w:pPr>
        <w:pStyle w:val="Heading1"/>
        <w:numPr>
          <w:ilvl w:val="1"/>
          <w:numId w:val="6"/>
        </w:numPr>
      </w:pPr>
      <w:r w:rsidRPr="00E0147F">
        <w:t>Product Perspective</w:t>
      </w:r>
    </w:p>
    <w:p w:rsidR="0012717E" w:rsidRDefault="0012717E" w:rsidP="0012717E">
      <w:pPr>
        <w:ind w:left="720"/>
        <w:rPr>
          <w:ins w:id="382" w:author="Chokka,Deepthi Tejaswani" w:date="2020-06-20T22:08:00Z"/>
        </w:rPr>
      </w:pPr>
      <w:ins w:id="383" w:author="Chokka,Deepthi Tejaswani" w:date="2020-06-20T22:04:00Z">
        <w:r>
          <w:tab/>
        </w:r>
      </w:ins>
      <w:ins w:id="384" w:author="Chokka,Deepthi Tejaswani" w:date="2020-06-20T22:08:00Z">
        <w:r>
          <w:t>Any member can register and view available products. An only registered member can purchase multiple products regardless of quantity. Contact us page is available to contact Admin for queries.</w:t>
        </w:r>
      </w:ins>
    </w:p>
    <w:p w:rsidR="0012717E" w:rsidRDefault="0012717E">
      <w:pPr>
        <w:ind w:left="720"/>
        <w:jc w:val="both"/>
        <w:rPr>
          <w:ins w:id="385" w:author="Chokka,Deepthi Tejaswani" w:date="2020-06-20T22:08:00Z"/>
        </w:rPr>
        <w:pPrChange w:id="386" w:author="Chokka,Deepthi Tejaswani" w:date="2020-06-20T22:09:00Z">
          <w:pPr>
            <w:ind w:left="720"/>
          </w:pPr>
        </w:pPrChange>
      </w:pPr>
      <w:ins w:id="387" w:author="Chokka,Deepthi Tejaswani" w:date="2020-06-20T22:08:00Z">
        <w:r>
          <w:t xml:space="preserve">           There are three roles available namely visitor, user and </w:t>
        </w:r>
      </w:ins>
      <w:ins w:id="388" w:author="Chokka,Deepthi Tejaswani" w:date="2020-06-20T22:10:00Z">
        <w:r>
          <w:t>a</w:t>
        </w:r>
      </w:ins>
      <w:ins w:id="389" w:author="Chokka,Deepthi Tejaswani" w:date="2020-06-20T22:08:00Z">
        <w:r>
          <w:t>dmin.</w:t>
        </w:r>
      </w:ins>
      <w:ins w:id="390" w:author="Chokka,Deepthi Tejaswani" w:date="2020-06-20T22:09:00Z">
        <w:r>
          <w:t xml:space="preserve"> </w:t>
        </w:r>
      </w:ins>
      <w:ins w:id="391" w:author="Chokka,Deepthi Tejaswani" w:date="2020-06-20T22:08:00Z">
        <w:r>
          <w:t>Visitor can view available products but not be able to purchase the products.</w:t>
        </w:r>
      </w:ins>
      <w:ins w:id="392" w:author="Chokka,Deepthi Tejaswani" w:date="2020-06-20T22:09:00Z">
        <w:r>
          <w:t xml:space="preserve"> </w:t>
        </w:r>
      </w:ins>
      <w:ins w:id="393" w:author="Chokka,Deepthi Tejaswani" w:date="2020-06-20T22:08:00Z">
        <w:r>
          <w:t>User can view and purchase products only after his successful login. An Admin has some extra privilege including all privilege of visitor and user.</w:t>
        </w:r>
      </w:ins>
    </w:p>
    <w:p w:rsidR="00E0147F" w:rsidDel="0012717E" w:rsidRDefault="0012717E">
      <w:pPr>
        <w:ind w:left="720"/>
        <w:rPr>
          <w:del w:id="394" w:author="Chokka,Deepthi Tejaswani" w:date="2020-06-20T22:08:00Z"/>
        </w:rPr>
      </w:pPr>
      <w:ins w:id="395" w:author="Chokka,Deepthi Tejaswani" w:date="2020-06-20T22:08:00Z">
        <w:r>
          <w:t xml:space="preserve"> </w:t>
        </w:r>
      </w:ins>
      <w:ins w:id="396" w:author="Chokka,Deepthi Tejaswani" w:date="2020-06-20T22:09:00Z">
        <w:r>
          <w:tab/>
        </w:r>
      </w:ins>
      <w:ins w:id="397" w:author="Chokka,Deepthi Tejaswani" w:date="2020-06-20T22:08:00Z">
        <w:r>
          <w:t>Admin can add products, edit product information and add/remove a product. Admin can ship an order to the user based on the order placed by sending confirmation mail.</w:t>
        </w:r>
      </w:ins>
      <w:del w:id="398" w:author="Chokka,Deepthi Tejaswani" w:date="2020-06-20T22:04:00Z">
        <w:r w:rsidR="006B4B30" w:rsidDel="0012717E">
          <w:tab/>
        </w:r>
      </w:del>
      <w:del w:id="399" w:author="Chokka,Deepthi Tejaswani" w:date="2020-06-20T22:08:00Z">
        <w:r w:rsidR="004A47B7" w:rsidRPr="00E0147F" w:rsidDel="0012717E">
          <w:delText>Any member can regist</w:delText>
        </w:r>
        <w:r w:rsidR="00E0147F" w:rsidDel="0012717E">
          <w:delText>er and view available products.</w:delText>
        </w:r>
        <w:r w:rsidR="004A47B7" w:rsidRPr="00E0147F" w:rsidDel="0012717E">
          <w:delText xml:space="preserve"> Only registered member can purchase multiple products regardless of quantity. Contact us page is availabl</w:delText>
        </w:r>
        <w:r w:rsidR="00E0147F" w:rsidDel="0012717E">
          <w:delText>e to contact Admin for queries.</w:delText>
        </w:r>
        <w:r w:rsidR="00E0147F" w:rsidRPr="00E0147F" w:rsidDel="0012717E">
          <w:delText xml:space="preserve"> </w:delText>
        </w:r>
      </w:del>
    </w:p>
    <w:p w:rsidR="004A47B7" w:rsidRPr="00E0147F" w:rsidDel="0012717E" w:rsidRDefault="00E0147F">
      <w:pPr>
        <w:ind w:left="720"/>
        <w:rPr>
          <w:del w:id="400" w:author="Chokka,Deepthi Tejaswani" w:date="2020-06-20T22:08:00Z"/>
        </w:rPr>
        <w:pPrChange w:id="401" w:author="Chokka,Deepthi Tejaswani" w:date="2020-06-20T22:08:00Z">
          <w:pPr/>
        </w:pPrChange>
      </w:pPr>
      <w:del w:id="402" w:author="Chokka,Deepthi Tejaswani" w:date="2020-06-20T22:08:00Z">
        <w:r w:rsidDel="0012717E">
          <w:tab/>
        </w:r>
        <w:r w:rsidDel="0012717E">
          <w:tab/>
        </w:r>
        <w:r w:rsidDel="0012717E">
          <w:tab/>
        </w:r>
        <w:r w:rsidRPr="00E0147F" w:rsidDel="0012717E">
          <w:delText>There</w:delText>
        </w:r>
        <w:r w:rsidR="004A47B7" w:rsidRPr="00E0147F" w:rsidDel="0012717E">
          <w:delText xml:space="preserve"> are three roles available: Visitor, User and Admin. </w:delText>
        </w:r>
      </w:del>
    </w:p>
    <w:p w:rsidR="004A47B7" w:rsidRPr="00E0147F" w:rsidDel="0012717E" w:rsidRDefault="004A47B7">
      <w:pPr>
        <w:ind w:left="720"/>
        <w:rPr>
          <w:del w:id="403" w:author="Chokka,Deepthi Tejaswani" w:date="2020-06-20T22:08:00Z"/>
        </w:rPr>
        <w:pPrChange w:id="404" w:author="Chokka,Deepthi Tejaswani" w:date="2020-06-20T22:08:00Z">
          <w:pPr/>
        </w:pPrChange>
      </w:pPr>
      <w:del w:id="405" w:author="Chokka,Deepthi Tejaswani" w:date="2020-06-20T22:08:00Z">
        <w:r w:rsidRPr="00E0147F" w:rsidDel="0012717E">
          <w:tab/>
        </w:r>
        <w:r w:rsidRPr="00E0147F" w:rsidDel="0012717E">
          <w:tab/>
        </w:r>
        <w:r w:rsidRPr="00E0147F" w:rsidDel="0012717E">
          <w:tab/>
        </w:r>
        <w:r w:rsidR="00E0147F" w:rsidDel="0012717E">
          <w:tab/>
        </w:r>
        <w:r w:rsidRPr="00E0147F" w:rsidDel="0012717E">
          <w:delText>• Visitor can view available products but not be able purchase the products.</w:delText>
        </w:r>
      </w:del>
    </w:p>
    <w:p w:rsidR="004A47B7" w:rsidRPr="00E0147F" w:rsidDel="0012717E" w:rsidRDefault="004A47B7">
      <w:pPr>
        <w:ind w:left="720"/>
        <w:rPr>
          <w:del w:id="406" w:author="Chokka,Deepthi Tejaswani" w:date="2020-06-20T22:08:00Z"/>
        </w:rPr>
        <w:pPrChange w:id="407" w:author="Chokka,Deepthi Tejaswani" w:date="2020-06-20T22:08:00Z">
          <w:pPr/>
        </w:pPrChange>
      </w:pPr>
      <w:del w:id="408" w:author="Chokka,Deepthi Tejaswani" w:date="2020-06-20T22:08:00Z">
        <w:r w:rsidRPr="00E0147F" w:rsidDel="0012717E">
          <w:delText xml:space="preserve"> </w:delText>
        </w:r>
        <w:r w:rsidRPr="00E0147F" w:rsidDel="0012717E">
          <w:tab/>
        </w:r>
        <w:r w:rsidRPr="00E0147F" w:rsidDel="0012717E">
          <w:tab/>
        </w:r>
        <w:r w:rsidRPr="00E0147F" w:rsidDel="0012717E">
          <w:tab/>
        </w:r>
        <w:r w:rsidR="00E0147F" w:rsidDel="0012717E">
          <w:tab/>
        </w:r>
        <w:r w:rsidRPr="00E0147F" w:rsidDel="0012717E">
          <w:delText>• User can view and purchase products only after his successful login.</w:delText>
        </w:r>
      </w:del>
    </w:p>
    <w:p w:rsidR="004A47B7" w:rsidRPr="00E0147F" w:rsidDel="0012717E" w:rsidRDefault="004A47B7">
      <w:pPr>
        <w:ind w:left="720"/>
        <w:rPr>
          <w:del w:id="409" w:author="Chokka,Deepthi Tejaswani" w:date="2020-06-20T22:08:00Z"/>
        </w:rPr>
        <w:pPrChange w:id="410" w:author="Chokka,Deepthi Tejaswani" w:date="2020-06-20T22:08:00Z">
          <w:pPr/>
        </w:pPrChange>
      </w:pPr>
      <w:del w:id="411" w:author="Chokka,Deepthi Tejaswani" w:date="2020-06-20T22:08:00Z">
        <w:r w:rsidRPr="00E0147F" w:rsidDel="0012717E">
          <w:tab/>
        </w:r>
        <w:r w:rsidRPr="00E0147F" w:rsidDel="0012717E">
          <w:tab/>
        </w:r>
        <w:r w:rsidRPr="00E0147F" w:rsidDel="0012717E">
          <w:tab/>
        </w:r>
        <w:r w:rsidR="00E0147F" w:rsidDel="0012717E">
          <w:tab/>
        </w:r>
        <w:r w:rsidRPr="00E0147F" w:rsidDel="0012717E">
          <w:delText xml:space="preserve">• An Admin has some extra privilege including all privilege of visitor and user. </w:delText>
        </w:r>
      </w:del>
    </w:p>
    <w:p w:rsidR="004A47B7" w:rsidRDefault="004A47B7">
      <w:pPr>
        <w:ind w:left="720"/>
      </w:pPr>
      <w:del w:id="412" w:author="Chokka,Deepthi Tejaswani" w:date="2020-06-20T22:08:00Z">
        <w:r w:rsidRPr="00E0147F" w:rsidDel="0012717E">
          <w:delText xml:space="preserve"> Admin can add products, edit product info</w:delText>
        </w:r>
        <w:r w:rsidR="00E0147F" w:rsidDel="0012717E">
          <w:delText xml:space="preserve">rmation and add/remove product. </w:delText>
        </w:r>
        <w:r w:rsidRPr="00E0147F" w:rsidDel="0012717E">
          <w:delText>Admin can ship order to user based on order placed by sending confirmation mail.</w:delText>
        </w:r>
      </w:del>
    </w:p>
    <w:p w:rsidR="00E0147F" w:rsidRPr="00E0147F" w:rsidRDefault="00E0147F" w:rsidP="004A47B7"/>
    <w:p w:rsidR="004A47B7" w:rsidRPr="00E0147F" w:rsidRDefault="004A47B7" w:rsidP="00D5285B">
      <w:pPr>
        <w:pStyle w:val="Heading1"/>
        <w:numPr>
          <w:ilvl w:val="1"/>
          <w:numId w:val="6"/>
        </w:numPr>
        <w:rPr>
          <w:rStyle w:val="Strong"/>
          <w:rFonts w:ascii="Times New Roman" w:hAnsi="Times New Roman"/>
          <w:b/>
        </w:rPr>
      </w:pPr>
      <w:r w:rsidRPr="00E0147F">
        <w:t>Product Functions</w:t>
      </w:r>
    </w:p>
    <w:p w:rsidR="004A47B7" w:rsidRPr="00E0147F" w:rsidRDefault="00E0147F">
      <w:pPr>
        <w:ind w:left="720"/>
        <w:rPr>
          <w:rStyle w:val="Strong"/>
          <w:rFonts w:ascii="Times New Roman" w:hAnsi="Times New Roman"/>
          <w:b w:val="0"/>
          <w:szCs w:val="24"/>
        </w:rPr>
        <w:pPrChange w:id="413" w:author="Chokka,Deepthi Tejaswani" w:date="2020-06-20T22:04:00Z">
          <w:pPr>
            <w:ind w:left="360"/>
          </w:pPr>
        </w:pPrChange>
      </w:pPr>
      <w:r>
        <w:rPr>
          <w:rStyle w:val="Strong"/>
          <w:rFonts w:ascii="Times New Roman" w:hAnsi="Times New Roman"/>
          <w:b w:val="0"/>
        </w:rPr>
        <w:tab/>
      </w:r>
      <w:del w:id="414" w:author="Chokka,Deepthi Tejaswani" w:date="2020-06-20T22:04:00Z">
        <w:r w:rsidR="006B4B30" w:rsidDel="0012717E">
          <w:rPr>
            <w:rStyle w:val="Strong"/>
            <w:rFonts w:ascii="Times New Roman" w:hAnsi="Times New Roman"/>
            <w:b w:val="0"/>
          </w:rPr>
          <w:tab/>
        </w:r>
      </w:del>
      <w:r w:rsidR="004A47B7"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ins w:id="415" w:author="Chokka,Deepthi Tejaswani" w:date="2020-06-20T22:12:00Z">
        <w:r w:rsidR="0012717E">
          <w:rPr>
            <w:rStyle w:val="Strong"/>
            <w:rFonts w:ascii="Times New Roman" w:hAnsi="Times New Roman"/>
            <w:b w:val="0"/>
          </w:rPr>
          <w:t xml:space="preserve">the </w:t>
        </w:r>
      </w:ins>
      <w:r w:rsidR="004A47B7" w:rsidRPr="00E0147F">
        <w:rPr>
          <w:rStyle w:val="Strong"/>
          <w:rFonts w:ascii="Times New Roman" w:hAnsi="Times New Roman"/>
          <w:b w:val="0"/>
        </w:rPr>
        <w:t>cart/wish list and order online.</w:t>
      </w:r>
    </w:p>
    <w:p w:rsidR="004A47B7" w:rsidRPr="00E0147F" w:rsidRDefault="004A47B7" w:rsidP="004A47B7">
      <w:pPr>
        <w:rPr>
          <w:rStyle w:val="Strong"/>
          <w:rFonts w:ascii="Times New Roman" w:hAnsi="Times New Roman"/>
          <w:b w:val="0"/>
        </w:rPr>
      </w:pPr>
    </w:p>
    <w:p w:rsidR="003A40D1" w:rsidRPr="003A40D1"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ins w:id="416" w:author="Chokka,Deepthi Tejaswani" w:date="2020-06-20T22:12:00Z">
        <w:r w:rsidR="0012717E">
          <w:rPr>
            <w:rStyle w:val="Strong"/>
            <w:rFonts w:ascii="Times New Roman" w:hAnsi="Times New Roman"/>
            <w:b w:val="0"/>
          </w:rPr>
          <w:t>m</w:t>
        </w:r>
      </w:ins>
      <w:del w:id="417" w:author="Chokka,Deepthi Tejaswani" w:date="2020-06-20T22:12:00Z">
        <w:r w:rsidRPr="00E0147F" w:rsidDel="0012717E">
          <w:rPr>
            <w:rStyle w:val="Strong"/>
            <w:rFonts w:ascii="Times New Roman" w:hAnsi="Times New Roman"/>
            <w:b w:val="0"/>
          </w:rPr>
          <w:delText>M</w:delText>
        </w:r>
      </w:del>
      <w:r w:rsidRPr="00E0147F">
        <w:rPr>
          <w:rStyle w:val="Strong"/>
          <w:rFonts w:ascii="Times New Roman" w:hAnsi="Times New Roman"/>
          <w:b w:val="0"/>
        </w:rPr>
        <w:t>obile number, address and password for signup.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ins w:id="418" w:author="Chokka,Deepthi Tejaswani" w:date="2020-06-20T22:12:00Z">
        <w:r w:rsidR="0012717E">
          <w:rPr>
            <w:rStyle w:val="Strong"/>
            <w:rFonts w:ascii="Times New Roman" w:hAnsi="Times New Roman"/>
            <w:b w:val="0"/>
          </w:rPr>
          <w:t>n</w:t>
        </w:r>
      </w:ins>
      <w:del w:id="419" w:author="Chokka,Deepthi Tejaswani" w:date="2020-06-20T22:12:00Z">
        <w:r w:rsidRPr="00E0147F" w:rsidDel="0012717E">
          <w:rPr>
            <w:rStyle w:val="Strong"/>
            <w:rFonts w:ascii="Times New Roman" w:hAnsi="Times New Roman"/>
            <w:b w:val="0"/>
          </w:rPr>
          <w:delText>N</w:delText>
        </w:r>
      </w:del>
      <w:r w:rsidRPr="00E0147F">
        <w:rPr>
          <w:rStyle w:val="Strong"/>
          <w:rFonts w:ascii="Times New Roman" w:hAnsi="Times New Roman"/>
          <w:b w:val="0"/>
        </w:rPr>
        <w:t xml:space="preserve">ame, </w:t>
      </w:r>
      <w:ins w:id="420" w:author="Chokka,Deepthi Tejaswani" w:date="2020-06-20T22:12:00Z">
        <w:r w:rsidR="0012717E">
          <w:rPr>
            <w:rStyle w:val="Strong"/>
            <w:rFonts w:ascii="Times New Roman" w:hAnsi="Times New Roman"/>
            <w:b w:val="0"/>
          </w:rPr>
          <w:t>e</w:t>
        </w:r>
      </w:ins>
      <w:del w:id="421" w:author="Chokka,Deepthi Tejaswani" w:date="2020-06-20T22:12:00Z">
        <w:r w:rsidRPr="00E0147F" w:rsidDel="0012717E">
          <w:rPr>
            <w:rStyle w:val="Strong"/>
            <w:rFonts w:ascii="Times New Roman" w:hAnsi="Times New Roman"/>
            <w:b w:val="0"/>
          </w:rPr>
          <w:delText>E</w:delText>
        </w:r>
      </w:del>
      <w:r w:rsidRPr="00E0147F">
        <w:rPr>
          <w:rStyle w:val="Strong"/>
          <w:rFonts w:ascii="Times New Roman" w:hAnsi="Times New Roman"/>
          <w:b w:val="0"/>
        </w:rPr>
        <w:t>mail password</w:t>
      </w:r>
      <w:del w:id="422" w:author="Chokka,Deepthi Tejaswani" w:date="2020-06-20T22:12:00Z">
        <w:r w:rsidRPr="00E0147F" w:rsidDel="0012717E">
          <w:rPr>
            <w:rStyle w:val="Strong"/>
            <w:rFonts w:ascii="Times New Roman" w:hAnsi="Times New Roman"/>
            <w:b w:val="0"/>
          </w:rPr>
          <w:delText>,</w:delText>
        </w:r>
      </w:del>
      <w:r w:rsidRPr="00E0147F">
        <w:rPr>
          <w:rStyle w:val="Strong"/>
          <w:rFonts w:ascii="Times New Roman" w:hAnsi="Times New Roman"/>
          <w:b w:val="0"/>
        </w:rPr>
        <w:t xml:space="preserve"> </w:t>
      </w:r>
      <w:del w:id="423" w:author="Chokka,Deepthi Tejaswani" w:date="2020-06-20T22:12:00Z">
        <w:r w:rsidRPr="00E0147F" w:rsidDel="0012717E">
          <w:rPr>
            <w:rStyle w:val="Strong"/>
            <w:rFonts w:ascii="Times New Roman" w:hAnsi="Times New Roman"/>
            <w:b w:val="0"/>
          </w:rPr>
          <w:delText>phone</w:delText>
        </w:r>
      </w:del>
      <w:ins w:id="424" w:author="Chokka,Deepthi Tejaswani" w:date="2020-06-20T22:12:00Z">
        <w:r w:rsidR="0012717E" w:rsidRPr="00E0147F">
          <w:rPr>
            <w:rStyle w:val="Strong"/>
            <w:rFonts w:ascii="Times New Roman" w:hAnsi="Times New Roman"/>
            <w:b w:val="0"/>
          </w:rPr>
          <w:t>and phone</w:t>
        </w:r>
      </w:ins>
      <w:r w:rsidRPr="00E0147F">
        <w:rPr>
          <w:rStyle w:val="Strong"/>
          <w:rFonts w:ascii="Times New Roman" w:hAnsi="Times New Roman"/>
          <w:b w:val="0"/>
        </w:rPr>
        <w:t xml:space="preserve">. </w:t>
      </w:r>
    </w:p>
    <w:p w:rsidR="004A47B7" w:rsidRPr="00E0147F" w:rsidRDefault="004A47B7" w:rsidP="004A47B7">
      <w:pPr>
        <w:rPr>
          <w:rStyle w:val="Strong"/>
          <w:rFonts w:ascii="Times New Roman" w:hAnsi="Times New Roman"/>
          <w:b w:val="0"/>
        </w:rPr>
      </w:pPr>
    </w:p>
    <w:p w:rsidR="003A40D1" w:rsidRPr="003A40D1" w:rsidRDefault="00E0147F" w:rsidP="00D5285B">
      <w:pPr>
        <w:pStyle w:val="Heading1"/>
        <w:numPr>
          <w:ilvl w:val="1"/>
          <w:numId w:val="6"/>
        </w:numPr>
        <w:rPr>
          <w:rStyle w:val="Strong"/>
          <w:rFonts w:ascii="Times New Roman" w:hAnsi="Times New Roman"/>
          <w:b/>
        </w:rPr>
      </w:pPr>
      <w:r>
        <w:rPr>
          <w:rStyle w:val="Strong"/>
          <w:rFonts w:ascii="Times New Roman" w:hAnsi="Times New Roman"/>
          <w:b/>
        </w:rPr>
        <w:t>General Constraint</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rsidR="004A47B7" w:rsidRPr="00E0147F" w:rsidRDefault="004A47B7" w:rsidP="004A47B7">
      <w:pPr>
        <w:rPr>
          <w:rStyle w:val="Strong"/>
          <w:rFonts w:ascii="Times New Roman" w:hAnsi="Times New Roman"/>
          <w:b w:val="0"/>
        </w:rPr>
      </w:pPr>
    </w:p>
    <w:p w:rsidR="004A47B7" w:rsidRPr="00E0147F" w:rsidRDefault="004A47B7" w:rsidP="004A47B7">
      <w:pPr>
        <w:rPr>
          <w:rStyle w:val="Strong"/>
          <w:rFonts w:ascii="Times New Roman" w:hAnsi="Times New Roman"/>
          <w:b w:val="0"/>
        </w:rPr>
      </w:pPr>
    </w:p>
    <w:p w:rsidR="004A47B7"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sidR="006B4B30">
        <w:rPr>
          <w:rStyle w:val="Strong"/>
          <w:rFonts w:ascii="Times New Roman" w:hAnsi="Times New Roman"/>
          <w:b/>
        </w:rPr>
        <w:t>:</w:t>
      </w:r>
    </w:p>
    <w:p w:rsidR="00D5285B" w:rsidDel="0012717E" w:rsidRDefault="006B4B30">
      <w:pPr>
        <w:pStyle w:val="Title"/>
        <w:spacing w:before="240"/>
        <w:jc w:val="left"/>
        <w:rPr>
          <w:del w:id="425" w:author="Chokka,Deepthi Tejaswani" w:date="2020-06-20T22:05:00Z"/>
          <w:rStyle w:val="Strong"/>
          <w:rFonts w:ascii="Times New Roman" w:hAnsi="Times New Roman"/>
          <w:b/>
          <w:sz w:val="24"/>
          <w:szCs w:val="24"/>
        </w:rPr>
        <w:pPrChange w:id="426" w:author="Chokka,Deepthi Tejaswani" w:date="2020-06-20T22:05:00Z">
          <w:pPr>
            <w:pStyle w:val="Title"/>
            <w:spacing w:before="240"/>
            <w:ind w:left="270"/>
            <w:jc w:val="left"/>
          </w:pPr>
        </w:pPrChange>
      </w:pPr>
      <w:del w:id="427" w:author="Chokka,Deepthi Tejaswani" w:date="2020-06-20T22:05:00Z">
        <w:r w:rsidDel="0012717E">
          <w:rPr>
            <w:rStyle w:val="Strong"/>
            <w:rFonts w:ascii="Times New Roman" w:hAnsi="Times New Roman"/>
            <w:b/>
            <w:sz w:val="24"/>
            <w:szCs w:val="24"/>
          </w:rPr>
          <w:tab/>
        </w:r>
      </w:del>
      <w:r>
        <w:rPr>
          <w:rStyle w:val="Strong"/>
          <w:rFonts w:ascii="Times New Roman" w:hAnsi="Times New Roman"/>
          <w:b/>
          <w:sz w:val="24"/>
          <w:szCs w:val="24"/>
        </w:rPr>
        <w:tab/>
      </w:r>
      <w:ins w:id="428" w:author="Chokka,Deepthi Tejaswani" w:date="2020-06-20T22:05:00Z">
        <w:r w:rsidR="0012717E">
          <w:rPr>
            <w:rStyle w:val="Strong"/>
            <w:rFonts w:ascii="Times New Roman" w:hAnsi="Times New Roman"/>
            <w:b/>
            <w:sz w:val="24"/>
            <w:szCs w:val="24"/>
          </w:rPr>
          <w:t xml:space="preserve">   </w:t>
        </w:r>
        <w:r w:rsidR="0012717E">
          <w:rPr>
            <w:rStyle w:val="Strong"/>
            <w:rFonts w:ascii="Times New Roman" w:hAnsi="Times New Roman"/>
            <w:b/>
            <w:sz w:val="24"/>
            <w:szCs w:val="24"/>
          </w:rPr>
          <w:tab/>
        </w:r>
      </w:ins>
    </w:p>
    <w:p w:rsidR="006B4B30" w:rsidRPr="006B4B30" w:rsidRDefault="006B4B30">
      <w:pPr>
        <w:pStyle w:val="Title"/>
        <w:spacing w:before="240"/>
        <w:jc w:val="left"/>
        <w:rPr>
          <w:rStyle w:val="Strong"/>
          <w:rFonts w:ascii="Times New Roman" w:hAnsi="Times New Roman"/>
          <w:b/>
          <w:sz w:val="24"/>
          <w:szCs w:val="24"/>
        </w:rPr>
        <w:pPrChange w:id="429" w:author="Chokka,Deepthi Tejaswani" w:date="2020-06-20T22:05:00Z">
          <w:pPr>
            <w:pStyle w:val="Title"/>
            <w:spacing w:before="240"/>
            <w:ind w:left="270"/>
            <w:jc w:val="left"/>
          </w:pPr>
        </w:pPrChange>
      </w:pPr>
      <w:r w:rsidRPr="006B4B30">
        <w:rPr>
          <w:rStyle w:val="Strong"/>
          <w:rFonts w:ascii="Times New Roman" w:hAnsi="Times New Roman"/>
          <w:b/>
          <w:sz w:val="24"/>
          <w:szCs w:val="24"/>
        </w:rPr>
        <w:t>Assumptions: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easily identify the product by product brand which is mentioned in the description.</w:t>
      </w:r>
    </w:p>
    <w:p w:rsidR="004A47B7" w:rsidRPr="00E0147F" w:rsidRDefault="002C07DA">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004A47B7" w:rsidRPr="00E0147F">
        <w:rPr>
          <w:rStyle w:val="Strong"/>
          <w:rFonts w:ascii="Times New Roman" w:hAnsi="Times New Roman"/>
          <w:b w:val="0"/>
        </w:rPr>
        <w:t xml:space="preserve"> can accept online orders and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purchase the product easily by searching.</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do online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Us</w:t>
      </w:r>
      <w:r w:rsidR="004A47B7" w:rsidRPr="00E0147F">
        <w:rPr>
          <w:rStyle w:val="Strong"/>
          <w:rFonts w:ascii="Times New Roman" w:hAnsi="Times New Roman"/>
          <w:b w:val="0"/>
        </w:rPr>
        <w:t>ers can check the status of the order.</w:t>
      </w:r>
    </w:p>
    <w:p w:rsidR="004A47B7" w:rsidRPr="00E0147F" w:rsidRDefault="004A47B7" w:rsidP="004A47B7">
      <w:pPr>
        <w:rPr>
          <w:rStyle w:val="Strong"/>
          <w:rFonts w:ascii="Times New Roman" w:hAnsi="Times New Roman"/>
          <w:b w:val="0"/>
        </w:rPr>
      </w:pPr>
    </w:p>
    <w:p w:rsidR="004A47B7" w:rsidRPr="00E0147F" w:rsidRDefault="006B4B30" w:rsidP="004A47B7">
      <w:pPr>
        <w:rPr>
          <w:rStyle w:val="Strong"/>
          <w:rFonts w:ascii="Times New Roman" w:hAnsi="Times New Roman"/>
          <w:color w:val="0D0D0D"/>
        </w:rPr>
      </w:pPr>
      <w:r>
        <w:rPr>
          <w:rStyle w:val="Strong"/>
          <w:rFonts w:ascii="Times New Roman" w:hAnsi="Times New Roman"/>
          <w:color w:val="0D0D0D"/>
        </w:rPr>
        <w:tab/>
      </w:r>
      <w:ins w:id="430" w:author="Chokka,Deepthi Tejaswani" w:date="2020-06-20T22:05:00Z">
        <w:r w:rsidR="0012717E">
          <w:rPr>
            <w:rStyle w:val="Strong"/>
            <w:rFonts w:ascii="Times New Roman" w:hAnsi="Times New Roman"/>
            <w:color w:val="0D0D0D"/>
          </w:rPr>
          <w:tab/>
        </w:r>
      </w:ins>
      <w:r>
        <w:rPr>
          <w:rStyle w:val="Strong"/>
          <w:rFonts w:ascii="Times New Roman" w:hAnsi="Times New Roman"/>
          <w:color w:val="0D0D0D"/>
        </w:rPr>
        <w:tab/>
      </w:r>
      <w:r w:rsidR="004A47B7" w:rsidRPr="00E0147F">
        <w:rPr>
          <w:rStyle w:val="Strong"/>
          <w:rFonts w:ascii="Times New Roman" w:hAnsi="Times New Roman"/>
          <w:color w:val="0D0D0D"/>
        </w:rPr>
        <w:t>Dependencies:</w:t>
      </w:r>
    </w:p>
    <w:p w:rsidR="004A47B7" w:rsidRPr="00E0147F" w:rsidRDefault="002C07DA" w:rsidP="00E0147F">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004A47B7" w:rsidRPr="00E0147F">
        <w:rPr>
          <w:rStyle w:val="Strong"/>
          <w:rFonts w:ascii="Times New Roman" w:hAnsi="Times New Roman"/>
          <w:b w:val="0"/>
        </w:rPr>
        <w:t xml:space="preserve"> need to purchase different products from different vendors</w:t>
      </w:r>
    </w:p>
    <w:p w:rsidR="004A47B7" w:rsidRPr="00E0147F" w:rsidRDefault="004A47B7" w:rsidP="004A47B7">
      <w:pPr>
        <w:pStyle w:val="Title"/>
        <w:rPr>
          <w:rStyle w:val="Strong"/>
          <w:rFonts w:ascii="Times New Roman" w:hAnsi="Times New Roman"/>
        </w:rPr>
      </w:pPr>
    </w:p>
    <w:p w:rsidR="004A47B7" w:rsidRPr="00E0147F" w:rsidRDefault="004A47B7" w:rsidP="004A47B7">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EE6209">
      <w:pPr>
        <w:pStyle w:val="Title"/>
        <w:jc w:val="left"/>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ins w:id="431" w:author="Chokka,Deepthi Tejaswani" w:date="2020-06-20T22:06:00Z"/>
          <w:rStyle w:val="Strong"/>
          <w:rFonts w:ascii="Times New Roman" w:hAnsi="Times New Roman"/>
          <w:b/>
        </w:rPr>
      </w:pPr>
    </w:p>
    <w:p w:rsidR="0012717E" w:rsidRDefault="0012717E" w:rsidP="00070915">
      <w:pPr>
        <w:pStyle w:val="Title"/>
        <w:rPr>
          <w:rStyle w:val="Strong"/>
          <w:rFonts w:ascii="Times New Roman" w:hAnsi="Times New Roman"/>
          <w:b/>
        </w:rPr>
      </w:pPr>
    </w:p>
    <w:p w:rsidR="00070915" w:rsidRPr="00EE6209" w:rsidRDefault="00070915" w:rsidP="00D46641">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rsidR="00D46641" w:rsidRPr="00EE6209" w:rsidRDefault="00D46641" w:rsidP="00D46641">
      <w:pPr>
        <w:pStyle w:val="Title"/>
        <w:ind w:left="480"/>
        <w:jc w:val="left"/>
        <w:rPr>
          <w:rStyle w:val="Strong"/>
          <w:rFonts w:ascii="Times New Roman" w:hAnsi="Times New Roman"/>
          <w:b/>
        </w:rPr>
      </w:pPr>
    </w:p>
    <w:p w:rsidR="00D46641" w:rsidDel="00A168F0" w:rsidRDefault="00D46641">
      <w:pPr>
        <w:pStyle w:val="ListParagraph"/>
        <w:numPr>
          <w:ilvl w:val="1"/>
          <w:numId w:val="6"/>
        </w:numPr>
        <w:spacing w:after="160" w:line="259" w:lineRule="auto"/>
        <w:rPr>
          <w:del w:id="432" w:author="Chokka,Deepthi Tejaswani" w:date="2020-06-22T16:58:00Z"/>
          <w:rStyle w:val="Heading1Char"/>
          <w:rFonts w:ascii="Times New Roman" w:hAnsi="Times New Roman"/>
        </w:rPr>
        <w:pPrChange w:id="433" w:author="Chokka,Deepthi Tejaswani" w:date="2020-06-22T16:58:00Z">
          <w:pPr>
            <w:pStyle w:val="ListParagraph"/>
            <w:spacing w:after="160" w:line="259" w:lineRule="auto"/>
            <w:ind w:left="0"/>
          </w:pPr>
        </w:pPrChange>
      </w:pPr>
      <w:r w:rsidRPr="00EE6209">
        <w:rPr>
          <w:rStyle w:val="Heading1Char"/>
          <w:rFonts w:ascii="Times New Roman" w:hAnsi="Times New Roman"/>
        </w:rPr>
        <w:t>External Interface Requirements</w:t>
      </w:r>
    </w:p>
    <w:p w:rsidR="00A168F0" w:rsidRDefault="00A168F0" w:rsidP="00174E40">
      <w:pPr>
        <w:pStyle w:val="ListParagraph"/>
        <w:numPr>
          <w:ilvl w:val="1"/>
          <w:numId w:val="6"/>
        </w:numPr>
        <w:spacing w:after="160" w:line="259" w:lineRule="auto"/>
        <w:rPr>
          <w:ins w:id="434" w:author="Chokka,Deepthi Tejaswani" w:date="2020-06-22T16:58:00Z"/>
          <w:rStyle w:val="Heading1Char"/>
          <w:rFonts w:ascii="Times New Roman" w:hAnsi="Times New Roman"/>
        </w:rPr>
      </w:pPr>
    </w:p>
    <w:p w:rsidR="00894054" w:rsidRPr="00A168F0" w:rsidRDefault="00A168F0">
      <w:pPr>
        <w:spacing w:after="160" w:line="259" w:lineRule="auto"/>
        <w:ind w:left="1440"/>
        <w:rPr>
          <w:rStyle w:val="Heading1Char"/>
          <w:rFonts w:ascii="Times New Roman" w:hAnsi="Times New Roman"/>
          <w:b w:val="0"/>
          <w:sz w:val="24"/>
          <w:szCs w:val="24"/>
          <w:rPrChange w:id="435" w:author="Chokka,Deepthi Tejaswani" w:date="2020-06-22T16:59:00Z">
            <w:rPr>
              <w:rStyle w:val="Heading1Char"/>
              <w:rFonts w:ascii="Times New Roman" w:hAnsi="Times New Roman"/>
              <w:b w:val="0"/>
            </w:rPr>
          </w:rPrChange>
        </w:rPr>
        <w:pPrChange w:id="436" w:author="Chokka,Deepthi Tejaswani" w:date="2020-06-22T16:59:00Z">
          <w:pPr>
            <w:pStyle w:val="ListParagraph"/>
            <w:spacing w:after="160" w:line="259" w:lineRule="auto"/>
            <w:ind w:left="0"/>
          </w:pPr>
        </w:pPrChange>
      </w:pPr>
      <w:ins w:id="437" w:author="Chokka,Deepthi Tejaswani" w:date="2020-06-22T16:59:00Z">
        <w:r>
          <w:rPr>
            <w:rStyle w:val="Heading1Char"/>
            <w:rFonts w:ascii="Times New Roman" w:hAnsi="Times New Roman"/>
            <w:b w:val="0"/>
            <w:sz w:val="24"/>
            <w:szCs w:val="24"/>
          </w:rPr>
          <w:tab/>
        </w:r>
      </w:ins>
      <w:r w:rsidR="00894054" w:rsidRPr="00A168F0">
        <w:rPr>
          <w:rStyle w:val="Heading1Char"/>
          <w:rFonts w:ascii="Times New Roman" w:hAnsi="Times New Roman"/>
          <w:b w:val="0"/>
          <w:sz w:val="24"/>
          <w:szCs w:val="24"/>
          <w:rPrChange w:id="438" w:author="Chokka,Deepthi Tejaswani" w:date="2020-06-22T16:59:00Z">
            <w:rPr>
              <w:rStyle w:val="Heading1Char"/>
              <w:rFonts w:ascii="Times New Roman" w:hAnsi="Times New Roman"/>
              <w:b w:val="0"/>
            </w:rPr>
          </w:rPrChange>
        </w:rPr>
        <w:t>E</w:t>
      </w:r>
      <w:ins w:id="439" w:author="Chokka,Deepthi Tejaswani" w:date="2020-06-20T21:39:00Z">
        <w:r w:rsidR="00894054" w:rsidRPr="00A168F0">
          <w:rPr>
            <w:rStyle w:val="Heading1Char"/>
            <w:rFonts w:ascii="Times New Roman" w:hAnsi="Times New Roman"/>
            <w:b w:val="0"/>
            <w:sz w:val="24"/>
            <w:szCs w:val="24"/>
            <w:rPrChange w:id="440" w:author="Chokka,Deepthi Tejaswani" w:date="2020-06-22T16:59:00Z">
              <w:rPr>
                <w:rStyle w:val="Heading1Char"/>
                <w:rFonts w:ascii="Times New Roman" w:hAnsi="Times New Roman"/>
                <w:b w:val="0"/>
              </w:rPr>
            </w:rPrChange>
          </w:rPr>
          <w:t xml:space="preserve">xternal interface requirements specify the way the user shall interact </w:t>
        </w:r>
      </w:ins>
      <w:ins w:id="441" w:author="Chokka,Deepthi Tejaswani" w:date="2020-06-20T21:40:00Z">
        <w:r w:rsidR="00894054" w:rsidRPr="00A168F0">
          <w:rPr>
            <w:rStyle w:val="Heading1Char"/>
            <w:rFonts w:ascii="Times New Roman" w:hAnsi="Times New Roman"/>
            <w:b w:val="0"/>
            <w:sz w:val="24"/>
            <w:szCs w:val="24"/>
            <w:rPrChange w:id="442" w:author="Chokka,Deepthi Tejaswani" w:date="2020-06-22T16:59:00Z">
              <w:rPr>
                <w:rStyle w:val="Heading1Char"/>
                <w:rFonts w:ascii="Times New Roman" w:hAnsi="Times New Roman"/>
                <w:b w:val="0"/>
              </w:rPr>
            </w:rPrChange>
          </w:rPr>
          <w:t xml:space="preserve">with the system as well as define the necessary hardware interface and communication interfaces required </w:t>
        </w:r>
      </w:ins>
      <w:ins w:id="443" w:author="Chokka,Deepthi Tejaswani" w:date="2020-06-20T21:41:00Z">
        <w:r w:rsidR="00894054" w:rsidRPr="00A168F0">
          <w:rPr>
            <w:rStyle w:val="Heading1Char"/>
            <w:rFonts w:ascii="Times New Roman" w:hAnsi="Times New Roman"/>
            <w:b w:val="0"/>
            <w:sz w:val="24"/>
            <w:szCs w:val="24"/>
            <w:rPrChange w:id="444" w:author="Chokka,Deepthi Tejaswani" w:date="2020-06-22T16:59:00Z">
              <w:rPr>
                <w:rStyle w:val="Heading1Char"/>
                <w:rFonts w:ascii="Times New Roman" w:hAnsi="Times New Roman"/>
                <w:b w:val="0"/>
              </w:rPr>
            </w:rPrChange>
          </w:rPr>
          <w:t>by the software to store and retrieve data.</w:t>
        </w:r>
      </w:ins>
    </w:p>
    <w:p w:rsidR="00D46641" w:rsidRDefault="00D46641" w:rsidP="00D46641">
      <w:pPr>
        <w:pStyle w:val="ListParagraph"/>
        <w:numPr>
          <w:ilvl w:val="2"/>
          <w:numId w:val="6"/>
        </w:numPr>
        <w:spacing w:after="160" w:line="259" w:lineRule="auto"/>
        <w:rPr>
          <w:ins w:id="445" w:author="Chokka,Deepthi Tejaswani" w:date="2020-06-21T20:36:00Z"/>
          <w:rStyle w:val="Heading1Char"/>
          <w:rFonts w:ascii="Times New Roman" w:hAnsi="Times New Roman"/>
        </w:rPr>
      </w:pPr>
      <w:r w:rsidRPr="00EE6209">
        <w:rPr>
          <w:rStyle w:val="Heading1Char"/>
          <w:rFonts w:ascii="Times New Roman" w:hAnsi="Times New Roman"/>
        </w:rPr>
        <w:t>User Interfaces</w:t>
      </w:r>
    </w:p>
    <w:p w:rsidR="00524F5C" w:rsidRPr="00EE6209" w:rsidRDefault="00A168F0">
      <w:pPr>
        <w:pStyle w:val="ListParagraph"/>
        <w:spacing w:after="160" w:line="259" w:lineRule="auto"/>
        <w:ind w:left="1440"/>
        <w:rPr>
          <w:rStyle w:val="Heading1Char"/>
          <w:rFonts w:ascii="Times New Roman" w:hAnsi="Times New Roman"/>
        </w:rPr>
        <w:pPrChange w:id="446" w:author="Chokka,Deepthi Tejaswani" w:date="2020-06-21T20:36:00Z">
          <w:pPr>
            <w:pStyle w:val="ListParagraph"/>
            <w:numPr>
              <w:ilvl w:val="2"/>
              <w:numId w:val="6"/>
            </w:numPr>
            <w:spacing w:after="160" w:line="259" w:lineRule="auto"/>
            <w:ind w:left="1440" w:hanging="720"/>
          </w:pPr>
        </w:pPrChange>
      </w:pPr>
      <w:ins w:id="447" w:author="Chokka,Deepthi Tejaswani" w:date="2020-06-22T16:59:00Z">
        <w:r>
          <w:tab/>
        </w:r>
      </w:ins>
      <w:ins w:id="448" w:author="Chokka,Deepthi Tejaswani" w:date="2020-06-21T20:36:00Z">
        <w:r w:rsidR="00524F5C" w:rsidRPr="00524F5C">
          <w:t xml:space="preserve">We will be </w:t>
        </w:r>
      </w:ins>
      <w:ins w:id="449" w:author="Chokka,Deepthi Tejaswani" w:date="2020-06-21T20:37:00Z">
        <w:r w:rsidR="00524F5C" w:rsidRPr="00524F5C">
          <w:t>utilizing</w:t>
        </w:r>
      </w:ins>
      <w:ins w:id="450" w:author="Chokka,Deepthi Tejaswani" w:date="2020-06-21T20:36:00Z">
        <w:r w:rsidR="00524F5C" w:rsidRPr="00524F5C">
          <w:t xml:space="preserve">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w:t>
        </w:r>
      </w:ins>
      <w:ins w:id="451" w:author="Chokka,Deepthi Tejaswani" w:date="2020-06-21T20:37:00Z">
        <w:r w:rsidR="00524F5C" w:rsidRPr="00524F5C">
          <w:t>utilized</w:t>
        </w:r>
      </w:ins>
      <w:ins w:id="452" w:author="Chokka,Deepthi Tejaswani" w:date="2020-06-21T20:36:00Z">
        <w:r w:rsidR="00524F5C" w:rsidRPr="00524F5C">
          <w:t xml:space="preserve"> in our project. These functionalities </w:t>
        </w:r>
      </w:ins>
      <w:ins w:id="453" w:author="Chokka,Deepthi Tejaswani" w:date="2020-06-21T20:37:00Z">
        <w:r w:rsidR="00524F5C" w:rsidRPr="00524F5C">
          <w:t>authorize</w:t>
        </w:r>
      </w:ins>
      <w:ins w:id="454" w:author="Chokka,Deepthi Tejaswani" w:date="2020-06-21T20:36:00Z">
        <w:r w:rsidR="00524F5C" w:rsidRPr="00524F5C">
          <w:t xml:space="preserve"> us to gather suggestions and dilemmas that customers have which further provides ideas to the developers in developing the application someday. We will be </w:t>
        </w:r>
      </w:ins>
      <w:ins w:id="455" w:author="Chokka,Deepthi Tejaswani" w:date="2020-06-21T20:37:00Z">
        <w:r w:rsidR="00524F5C" w:rsidRPr="00524F5C">
          <w:t>utilizing</w:t>
        </w:r>
      </w:ins>
      <w:ins w:id="456" w:author="Chokka,Deepthi Tejaswani" w:date="2020-06-21T20:36:00Z">
        <w:r w:rsidR="00524F5C" w:rsidRPr="00524F5C">
          <w:t xml:space="preserve"> firebase at the backend for collecting all the essential data. </w:t>
        </w:r>
        <w:r w:rsidR="00524F5C" w:rsidRPr="00524F5C">
          <w:rPr>
            <w:b/>
            <w:bCs/>
            <w:color w:val="0E101A"/>
          </w:rPr>
          <w:t> </w:t>
        </w:r>
      </w:ins>
    </w:p>
    <w:p w:rsidR="00060668" w:rsidRPr="00EE6209" w:rsidDel="00F66984" w:rsidRDefault="00060668" w:rsidP="00EE6209">
      <w:pPr>
        <w:ind w:left="1440"/>
        <w:rPr>
          <w:del w:id="457" w:author="Chokka,Deepthi Tejaswani" w:date="2020-06-21T20:36:00Z"/>
          <w:rStyle w:val="Heading1Char"/>
          <w:rFonts w:ascii="Times New Roman" w:hAnsi="Times New Roman"/>
          <w:b w:val="0"/>
          <w:sz w:val="24"/>
          <w:szCs w:val="24"/>
        </w:rPr>
      </w:pPr>
      <w:del w:id="458" w:author="Chokka,Deepthi Tejaswani" w:date="2020-06-21T20:36:00Z">
        <w:r w:rsidRPr="00EE6209" w:rsidDel="00F66984">
          <w:rPr>
            <w:rStyle w:val="Heading1Char"/>
            <w:rFonts w:ascii="Times New Roman" w:hAnsi="Times New Roman"/>
            <w:b w:val="0"/>
            <w:sz w:val="24"/>
            <w:szCs w:val="24"/>
          </w:rPr>
          <w:delText>Front-end:</w:delText>
        </w:r>
      </w:del>
    </w:p>
    <w:p w:rsidR="00060668" w:rsidRPr="00EE6209" w:rsidDel="00F66984" w:rsidRDefault="00060668" w:rsidP="00EE6209">
      <w:pPr>
        <w:ind w:left="1440"/>
        <w:rPr>
          <w:del w:id="459" w:author="Chokka,Deepthi Tejaswani" w:date="2020-06-21T20:36:00Z"/>
          <w:rStyle w:val="Heading1Char"/>
          <w:rFonts w:ascii="Times New Roman" w:hAnsi="Times New Roman"/>
          <w:b w:val="0"/>
          <w:sz w:val="24"/>
          <w:szCs w:val="24"/>
        </w:rPr>
      </w:pPr>
      <w:del w:id="460" w:author="Chokka,Deepthi Tejaswani" w:date="2020-06-21T20:36:00Z">
        <w:r w:rsidRPr="00EE6209" w:rsidDel="00F66984">
          <w:rPr>
            <w:rStyle w:val="Heading1Char"/>
            <w:rFonts w:ascii="Times New Roman" w:hAnsi="Times New Roman"/>
            <w:b w:val="0"/>
            <w:sz w:val="24"/>
            <w:szCs w:val="24"/>
          </w:rPr>
          <w:delText>Back-end:</w:delText>
        </w:r>
      </w:del>
    </w:p>
    <w:p w:rsidR="00D46641" w:rsidRDefault="00D46641" w:rsidP="00D46641">
      <w:pPr>
        <w:pStyle w:val="ListParagraph"/>
        <w:numPr>
          <w:ilvl w:val="2"/>
          <w:numId w:val="6"/>
        </w:numPr>
        <w:spacing w:after="160" w:line="259" w:lineRule="auto"/>
        <w:rPr>
          <w:ins w:id="461" w:author="Chokka,Deepthi Tejaswani" w:date="2020-06-22T22:40:00Z"/>
          <w:rStyle w:val="Heading1Char"/>
          <w:rFonts w:ascii="Times New Roman" w:hAnsi="Times New Roman"/>
        </w:rPr>
      </w:pPr>
      <w:r w:rsidRPr="00EE6209">
        <w:rPr>
          <w:rStyle w:val="Heading1Char"/>
          <w:rFonts w:ascii="Times New Roman" w:hAnsi="Times New Roman"/>
        </w:rPr>
        <w:t>Hardware Interfaces</w:t>
      </w:r>
    </w:p>
    <w:p w:rsidR="00827834" w:rsidRPr="00827834" w:rsidRDefault="00827834">
      <w:pPr>
        <w:tabs>
          <w:tab w:val="clear" w:pos="180"/>
          <w:tab w:val="clear" w:pos="360"/>
          <w:tab w:val="clear" w:pos="720"/>
        </w:tabs>
        <w:spacing w:after="160" w:line="259" w:lineRule="auto"/>
        <w:ind w:left="1440" w:firstLine="720"/>
        <w:contextualSpacing/>
        <w:rPr>
          <w:ins w:id="462" w:author="Chokka,Deepthi Tejaswani" w:date="2020-06-22T22:40:00Z"/>
          <w:rPrChange w:id="463" w:author="Chokka,Deepthi Tejaswani" w:date="2020-06-22T22:47:00Z">
            <w:rPr>
              <w:ins w:id="464" w:author="Chokka,Deepthi Tejaswani" w:date="2020-06-22T22:40:00Z"/>
              <w:rFonts w:ascii="Times New Roman" w:hAnsi="Times New Roman"/>
            </w:rPr>
          </w:rPrChange>
        </w:rPr>
        <w:pPrChange w:id="465" w:author="Chokka,Deepthi Tejaswani" w:date="2020-06-22T22:47:00Z">
          <w:pPr/>
        </w:pPrChange>
      </w:pPr>
      <w:ins w:id="466" w:author="Chokka,Deepthi Tejaswani" w:date="2020-06-22T22:41:00Z">
        <w:r w:rsidRPr="00827834">
          <w:rPr>
            <w:rStyle w:val="Heading1Char"/>
            <w:rFonts w:ascii="Times New Roman" w:hAnsi="Times New Roman"/>
            <w:b w:val="0"/>
            <w:sz w:val="24"/>
            <w:szCs w:val="24"/>
          </w:rPr>
          <w:t>For this project, we require android mobile with a minimum API level of 5.0 which is commonly known as Lollipop.</w:t>
        </w:r>
      </w:ins>
      <w:ins w:id="467" w:author="Chokka,Deepthi Tejaswani" w:date="2020-06-22T22:42:00Z">
        <w:r w:rsidRPr="00827834">
          <w:rPr>
            <w:rStyle w:val="Heading1Char"/>
            <w:rFonts w:ascii="Times New Roman" w:hAnsi="Times New Roman"/>
            <w:b w:val="0"/>
            <w:sz w:val="24"/>
            <w:szCs w:val="24"/>
          </w:rPr>
          <w:t xml:space="preserve"> </w:t>
        </w:r>
      </w:ins>
      <w:ins w:id="468" w:author="Chokka,Deepthi Tejaswani" w:date="2020-06-22T22:46:00Z">
        <w:r w:rsidRPr="00827834">
          <w:rPr>
            <w:rStyle w:val="Heading1Char"/>
            <w:rFonts w:ascii="Times New Roman" w:hAnsi="Times New Roman"/>
            <w:b w:val="0"/>
            <w:sz w:val="24"/>
            <w:szCs w:val="24"/>
          </w:rPr>
          <w:t xml:space="preserve">We also require a laptop with   </w:t>
        </w:r>
      </w:ins>
      <w:ins w:id="469" w:author="Chokka,Deepthi Tejaswani" w:date="2020-06-22T22:47:00Z">
        <w:r>
          <w:t>Windows XP, or Windows</w:t>
        </w:r>
        <w:r w:rsidRPr="00210473">
          <w:t xml:space="preserve"> 7, or Windows 8 or Windows 10</w:t>
        </w:r>
        <w:r>
          <w:t xml:space="preserve"> </w:t>
        </w:r>
      </w:ins>
      <w:ins w:id="470" w:author="Chokka,Deepthi Tejaswani" w:date="2020-06-22T22:46:00Z">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ins>
      <w:ins w:id="471" w:author="Chokka,Deepthi Tejaswani" w:date="2020-06-22T22:48:00Z">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w:t>
        </w:r>
      </w:ins>
      <w:ins w:id="472" w:author="Chokka,Deepthi Tejaswani" w:date="2020-06-22T22:40:00Z">
        <w:r w:rsidRPr="00911935">
          <w:rPr>
            <w:rFonts w:ascii="Times New Roman" w:hAnsi="Times New Roman"/>
          </w:rPr>
          <w:t xml:space="preserve"> points stated below are the hardware requirements which are important for the project</w:t>
        </w:r>
        <w:r>
          <w:rPr>
            <w:rFonts w:ascii="Times New Roman" w:hAnsi="Times New Roman"/>
          </w:rPr>
          <w:t>.</w:t>
        </w:r>
      </w:ins>
    </w:p>
    <w:p w:rsidR="00827834" w:rsidRPr="00911935" w:rsidRDefault="00827834" w:rsidP="00827834">
      <w:pPr>
        <w:pStyle w:val="ListParagraph"/>
        <w:numPr>
          <w:ilvl w:val="0"/>
          <w:numId w:val="35"/>
        </w:numPr>
        <w:tabs>
          <w:tab w:val="clear" w:pos="180"/>
          <w:tab w:val="clear" w:pos="360"/>
          <w:tab w:val="clear" w:pos="720"/>
        </w:tabs>
        <w:spacing w:after="160" w:line="259" w:lineRule="auto"/>
        <w:contextualSpacing/>
        <w:rPr>
          <w:ins w:id="473" w:author="Chokka,Deepthi Tejaswani" w:date="2020-06-22T22:40:00Z"/>
        </w:rPr>
      </w:pPr>
      <w:ins w:id="474" w:author="Chokka,Deepthi Tejaswani" w:date="2020-06-22T22:40:00Z">
        <w:r>
          <w:t>Windows XP, or Windows</w:t>
        </w:r>
        <w:r w:rsidRPr="00210473">
          <w:t xml:space="preserve"> 7, or Windows 8 or Windows 10</w:t>
        </w:r>
      </w:ins>
    </w:p>
    <w:p w:rsidR="00827834" w:rsidRDefault="00827834" w:rsidP="00827834">
      <w:pPr>
        <w:pStyle w:val="ListParagraph"/>
        <w:numPr>
          <w:ilvl w:val="0"/>
          <w:numId w:val="35"/>
        </w:numPr>
        <w:tabs>
          <w:tab w:val="clear" w:pos="180"/>
          <w:tab w:val="clear" w:pos="360"/>
          <w:tab w:val="clear" w:pos="720"/>
        </w:tabs>
        <w:spacing w:after="160" w:line="259" w:lineRule="auto"/>
        <w:contextualSpacing/>
        <w:rPr>
          <w:ins w:id="475" w:author="Chokka,Deepthi Tejaswani" w:date="2020-06-22T22:40:00Z"/>
        </w:rPr>
      </w:pPr>
      <w:ins w:id="476" w:author="Chokka,Deepthi Tejaswani" w:date="2020-06-22T22:40:00Z">
        <w:r>
          <w:t>Memory of 4 GB RAM or more</w:t>
        </w:r>
      </w:ins>
    </w:p>
    <w:p w:rsidR="00827834" w:rsidRDefault="00827834" w:rsidP="00827834">
      <w:pPr>
        <w:pStyle w:val="ListParagraph"/>
        <w:numPr>
          <w:ilvl w:val="0"/>
          <w:numId w:val="35"/>
        </w:numPr>
        <w:tabs>
          <w:tab w:val="clear" w:pos="180"/>
          <w:tab w:val="clear" w:pos="360"/>
          <w:tab w:val="clear" w:pos="720"/>
        </w:tabs>
        <w:spacing w:after="160" w:line="259" w:lineRule="auto"/>
        <w:contextualSpacing/>
        <w:rPr>
          <w:ins w:id="477" w:author="Chokka,Deepthi Tejaswani" w:date="2020-06-22T22:40:00Z"/>
        </w:rPr>
      </w:pPr>
      <w:ins w:id="478" w:author="Chokka,Deepthi Tejaswani" w:date="2020-06-22T22:40:00Z">
        <w:r>
          <w:t>Monitor resolution of 1024 x 768 or higher</w:t>
        </w:r>
      </w:ins>
    </w:p>
    <w:p w:rsidR="00827834" w:rsidRDefault="00827834" w:rsidP="00827834">
      <w:pPr>
        <w:pStyle w:val="ListParagraph"/>
        <w:numPr>
          <w:ilvl w:val="0"/>
          <w:numId w:val="35"/>
        </w:numPr>
        <w:tabs>
          <w:tab w:val="clear" w:pos="180"/>
          <w:tab w:val="clear" w:pos="360"/>
          <w:tab w:val="clear" w:pos="720"/>
        </w:tabs>
        <w:spacing w:after="160" w:line="259" w:lineRule="auto"/>
        <w:contextualSpacing/>
        <w:rPr>
          <w:ins w:id="479" w:author="Chokka,Deepthi Tejaswani" w:date="2020-06-22T22:40:00Z"/>
        </w:rPr>
      </w:pPr>
      <w:ins w:id="480" w:author="Chokka,Deepthi Tejaswani" w:date="2020-06-22T22:40:00Z">
        <w:r>
          <w:t>Intel Pentium 4 or AMD Athlon 2 GHz (or faster)</w:t>
        </w:r>
      </w:ins>
    </w:p>
    <w:p w:rsidR="00827834" w:rsidRDefault="00827834" w:rsidP="00827834">
      <w:pPr>
        <w:pStyle w:val="ListParagraph"/>
        <w:numPr>
          <w:ilvl w:val="0"/>
          <w:numId w:val="35"/>
        </w:numPr>
        <w:tabs>
          <w:tab w:val="clear" w:pos="180"/>
          <w:tab w:val="clear" w:pos="360"/>
          <w:tab w:val="clear" w:pos="720"/>
        </w:tabs>
        <w:spacing w:after="160" w:line="259" w:lineRule="auto"/>
        <w:contextualSpacing/>
        <w:rPr>
          <w:ins w:id="481" w:author="Chokka,Deepthi Tejaswani" w:date="2020-06-22T22:40:00Z"/>
        </w:rPr>
      </w:pPr>
      <w:ins w:id="482" w:author="Chokka,Deepthi Tejaswani" w:date="2020-06-22T22:40:00Z">
        <w:r>
          <w:t>1 GB (or more) available hard disk space</w:t>
        </w:r>
      </w:ins>
    </w:p>
    <w:p w:rsidR="00827834" w:rsidRPr="00EE6209" w:rsidDel="00827834" w:rsidRDefault="00827834">
      <w:pPr>
        <w:pStyle w:val="ListParagraph"/>
        <w:spacing w:after="160" w:line="259" w:lineRule="auto"/>
        <w:ind w:left="1440"/>
        <w:rPr>
          <w:del w:id="483" w:author="Chokka,Deepthi Tejaswani" w:date="2020-06-22T22:47:00Z"/>
          <w:rStyle w:val="Heading1Char"/>
          <w:rFonts w:ascii="Times New Roman" w:hAnsi="Times New Roman"/>
        </w:rPr>
        <w:pPrChange w:id="484" w:author="Chokka,Deepthi Tejaswani" w:date="2020-06-22T22:40:00Z">
          <w:pPr>
            <w:pStyle w:val="ListParagraph"/>
            <w:numPr>
              <w:ilvl w:val="2"/>
              <w:numId w:val="6"/>
            </w:numPr>
            <w:spacing w:after="160" w:line="259" w:lineRule="auto"/>
            <w:ind w:left="1440" w:hanging="720"/>
          </w:pPr>
        </w:pPrChange>
      </w:pPr>
    </w:p>
    <w:p w:rsidR="00060668" w:rsidRPr="00EE6209" w:rsidDel="00827834" w:rsidRDefault="00060668">
      <w:pPr>
        <w:rPr>
          <w:del w:id="485" w:author="Chokka,Deepthi Tejaswani" w:date="2020-06-22T22:47:00Z"/>
          <w:rStyle w:val="Heading1Char"/>
          <w:rFonts w:ascii="Times New Roman" w:hAnsi="Times New Roman"/>
          <w:b w:val="0"/>
          <w:sz w:val="24"/>
          <w:szCs w:val="24"/>
        </w:rPr>
        <w:pPrChange w:id="486" w:author="Chokka,Deepthi Tejaswani" w:date="2020-06-22T22:47:00Z">
          <w:pPr>
            <w:ind w:left="1440"/>
          </w:pPr>
        </w:pPrChange>
      </w:pPr>
      <w:del w:id="487" w:author="Chokka,Deepthi Tejaswani" w:date="2020-06-22T22:47:00Z">
        <w:r w:rsidRPr="00EE6209" w:rsidDel="00827834">
          <w:rPr>
            <w:rStyle w:val="Heading1Char"/>
            <w:rFonts w:ascii="Times New Roman" w:hAnsi="Times New Roman"/>
            <w:b w:val="0"/>
            <w:sz w:val="24"/>
            <w:szCs w:val="24"/>
          </w:rPr>
          <w:delText>Windows</w:delText>
        </w:r>
      </w:del>
    </w:p>
    <w:p w:rsidR="00827834" w:rsidRDefault="00060668">
      <w:pPr>
        <w:rPr>
          <w:ins w:id="488" w:author="Chokka,Deepthi Tejaswani" w:date="2020-06-22T17:05:00Z"/>
          <w:rStyle w:val="Heading1Char"/>
          <w:rFonts w:ascii="Times New Roman" w:hAnsi="Times New Roman"/>
          <w:b w:val="0"/>
          <w:sz w:val="24"/>
          <w:szCs w:val="24"/>
        </w:rPr>
        <w:pPrChange w:id="489" w:author="Chokka,Deepthi Tejaswani" w:date="2020-06-22T22:47:00Z">
          <w:pPr>
            <w:ind w:left="1440"/>
          </w:pPr>
        </w:pPrChange>
      </w:pPr>
      <w:del w:id="490" w:author="Chokka,Deepthi Tejaswani" w:date="2020-06-22T22:47:00Z">
        <w:r w:rsidRPr="00EE6209" w:rsidDel="00827834">
          <w:rPr>
            <w:rStyle w:val="Heading1Char"/>
            <w:rFonts w:ascii="Times New Roman" w:hAnsi="Times New Roman"/>
            <w:b w:val="0"/>
            <w:sz w:val="24"/>
            <w:szCs w:val="24"/>
          </w:rPr>
          <w:delText>Internet connection</w:delText>
        </w:r>
      </w:del>
    </w:p>
    <w:p w:rsidR="002B5759" w:rsidRPr="00EE6209" w:rsidDel="00827834" w:rsidRDefault="002B5759" w:rsidP="002B5759">
      <w:pPr>
        <w:ind w:left="1440"/>
        <w:rPr>
          <w:del w:id="491" w:author="Chokka,Deepthi Tejaswani" w:date="2020-06-22T22:39:00Z"/>
          <w:rStyle w:val="Heading1Char"/>
          <w:rFonts w:ascii="Times New Roman" w:hAnsi="Times New Roman"/>
          <w:b w:val="0"/>
          <w:sz w:val="24"/>
          <w:szCs w:val="24"/>
        </w:rPr>
      </w:pPr>
    </w:p>
    <w:p w:rsidR="00D46641" w:rsidRPr="00EE6209" w:rsidRDefault="00D46641" w:rsidP="00D46641">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rsidR="00827834" w:rsidRDefault="00827834">
      <w:pPr>
        <w:ind w:left="1440"/>
        <w:rPr>
          <w:ins w:id="492" w:author="Chokka,Deepthi Tejaswani" w:date="2020-06-22T22:43:00Z"/>
        </w:rPr>
        <w:pPrChange w:id="493" w:author="Chokka,Deepthi Tejaswani" w:date="2020-06-22T22:50:00Z">
          <w:pPr/>
        </w:pPrChange>
      </w:pPr>
      <w:ins w:id="494" w:author="Chokka,Deepthi Tejaswani" w:date="2020-06-22T22:43:00Z">
        <w:r>
          <w:t>The points stated below are the software requirements which are useful for successful completion of the project.</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495" w:author="Chokka,Deepthi Tejaswani" w:date="2020-06-22T22:43:00Z"/>
        </w:rPr>
      </w:pPr>
      <w:ins w:id="496" w:author="Chokka,Deepthi Tejaswani" w:date="2020-06-22T22:43:00Z">
        <w:r w:rsidRPr="00210473">
          <w:t>VMware Playe</w:t>
        </w:r>
        <w:r>
          <w:t>r to run the</w:t>
        </w:r>
        <w:r w:rsidRPr="00210473">
          <w:t xml:space="preserve"> Simulator on Windows</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497" w:author="Chokka,Deepthi Tejaswani" w:date="2020-06-22T22:43:00Z"/>
        </w:rPr>
      </w:pPr>
      <w:proofErr w:type="spellStart"/>
      <w:ins w:id="498" w:author="Chokka,Deepthi Tejaswani" w:date="2020-06-22T22:43:00Z">
        <w:r>
          <w:t>Genymotion</w:t>
        </w:r>
      </w:ins>
      <w:proofErr w:type="spellEnd"/>
      <w:ins w:id="499" w:author="Chokka,Deepthi Tejaswani" w:date="2020-06-22T22:49:00Z">
        <w:r>
          <w:t xml:space="preserve"> to run the simulator in Android Studio</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500" w:author="Chokka,Deepthi Tejaswani" w:date="2020-06-22T22:43:00Z"/>
        </w:rPr>
      </w:pPr>
      <w:ins w:id="501" w:author="Chokka,Deepthi Tejaswani" w:date="2020-06-22T22:43:00Z">
        <w:r>
          <w:t>Android SDK tools 22.0.5 or (latest version)</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502" w:author="Chokka,Deepthi Tejaswani" w:date="2020-06-22T22:43:00Z"/>
        </w:rPr>
      </w:pPr>
      <w:ins w:id="503" w:author="Chokka,Deepthi Tejaswani" w:date="2020-06-22T22:43:00Z">
        <w:r>
          <w:t>Android 4.2.2 platform API 17</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504" w:author="Chokka,Deepthi Tejaswani" w:date="2020-06-22T22:43:00Z"/>
        </w:rPr>
      </w:pPr>
      <w:ins w:id="505" w:author="Chokka,Deepthi Tejaswani" w:date="2020-06-22T22:43:00Z">
        <w:r>
          <w:t>Android Studio</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506" w:author="Chokka,Deepthi Tejaswani" w:date="2020-06-22T22:43:00Z"/>
        </w:rPr>
      </w:pPr>
      <w:ins w:id="507" w:author="Chokka,Deepthi Tejaswani" w:date="2020-06-22T22:43:00Z">
        <w:r>
          <w:lastRenderedPageBreak/>
          <w:t>Git</w:t>
        </w:r>
      </w:ins>
      <w:ins w:id="508" w:author="Chokka,Deepthi Tejaswani" w:date="2020-06-22T22:49:00Z">
        <w:r>
          <w:t>H</w:t>
        </w:r>
      </w:ins>
      <w:ins w:id="509" w:author="Chokka,Deepthi Tejaswani" w:date="2020-06-22T22:43:00Z">
        <w:r>
          <w:t>ub</w:t>
        </w:r>
      </w:ins>
      <w:ins w:id="510" w:author="Chokka,Deepthi Tejaswani" w:date="2020-06-22T22:53:00Z">
        <w:r w:rsidR="0001356C">
          <w:t xml:space="preserve"> for collaborating with tram members with an ease</w:t>
        </w:r>
      </w:ins>
    </w:p>
    <w:p w:rsidR="00827834" w:rsidRDefault="00827834" w:rsidP="00827834">
      <w:pPr>
        <w:pStyle w:val="ListParagraph"/>
        <w:numPr>
          <w:ilvl w:val="0"/>
          <w:numId w:val="36"/>
        </w:numPr>
        <w:tabs>
          <w:tab w:val="clear" w:pos="180"/>
          <w:tab w:val="clear" w:pos="360"/>
          <w:tab w:val="clear" w:pos="720"/>
        </w:tabs>
        <w:spacing w:after="160" w:line="259" w:lineRule="auto"/>
        <w:contextualSpacing/>
        <w:rPr>
          <w:ins w:id="511" w:author="Chokka,Deepthi Tejaswani" w:date="2020-06-22T22:52:00Z"/>
        </w:rPr>
      </w:pPr>
      <w:ins w:id="512" w:author="Chokka,Deepthi Tejaswani" w:date="2020-06-22T22:43:00Z">
        <w:r>
          <w:t>Firebase</w:t>
        </w:r>
      </w:ins>
      <w:ins w:id="513" w:author="Chokka,Deepthi Tejaswani" w:date="2020-06-22T22:50:00Z">
        <w:r>
          <w:t xml:space="preserve"> for back-end development </w:t>
        </w:r>
      </w:ins>
    </w:p>
    <w:p w:rsidR="0001356C" w:rsidRPr="0001356C" w:rsidRDefault="0001356C">
      <w:pPr>
        <w:pStyle w:val="ListParagraph"/>
        <w:numPr>
          <w:ilvl w:val="0"/>
          <w:numId w:val="36"/>
        </w:numPr>
        <w:tabs>
          <w:tab w:val="clear" w:pos="180"/>
          <w:tab w:val="clear" w:pos="360"/>
          <w:tab w:val="clear" w:pos="720"/>
        </w:tabs>
        <w:spacing w:after="160" w:line="259" w:lineRule="auto"/>
        <w:contextualSpacing/>
        <w:rPr>
          <w:ins w:id="514" w:author="Chokka,Deepthi Tejaswani" w:date="2020-06-22T22:52:00Z"/>
          <w:rStyle w:val="Heading1Char"/>
          <w:rFonts w:ascii="Times New Roman" w:hAnsi="Times New Roman"/>
          <w:b w:val="0"/>
          <w:sz w:val="24"/>
          <w:szCs w:val="24"/>
          <w:rPrChange w:id="515" w:author="Chokka,Deepthi Tejaswani" w:date="2020-06-22T22:52:00Z">
            <w:rPr>
              <w:ins w:id="516" w:author="Chokka,Deepthi Tejaswani" w:date="2020-06-22T22:52:00Z"/>
              <w:rStyle w:val="Heading1Char"/>
              <w:rFonts w:ascii="Times New Roman" w:hAnsi="Times New Roman"/>
              <w:b w:val="0"/>
              <w:szCs w:val="24"/>
            </w:rPr>
          </w:rPrChange>
        </w:rPr>
      </w:pPr>
      <w:ins w:id="517" w:author="Chokka,Deepthi Tejaswani" w:date="2020-06-22T22:52:00Z">
        <w:r w:rsidRPr="0001356C">
          <w:rPr>
            <w:rStyle w:val="Heading1Char"/>
            <w:rFonts w:ascii="Times New Roman" w:hAnsi="Times New Roman"/>
            <w:b w:val="0"/>
            <w:sz w:val="24"/>
            <w:szCs w:val="24"/>
            <w:rPrChange w:id="518" w:author="Chokka,Deepthi Tejaswani" w:date="2020-06-22T22:52:00Z">
              <w:rPr>
                <w:rStyle w:val="Heading1Char"/>
                <w:rFonts w:ascii="Times New Roman" w:hAnsi="Times New Roman"/>
                <w:szCs w:val="24"/>
              </w:rPr>
            </w:rPrChange>
          </w:rPr>
          <w:t>Visual Studio Code: Provides all the tools that the developer requires for building code</w:t>
        </w:r>
      </w:ins>
      <w:ins w:id="519" w:author="Chokka,Deepthi Tejaswani" w:date="2020-06-22T22:53:00Z">
        <w:r>
          <w:rPr>
            <w:rStyle w:val="Heading1Char"/>
            <w:rFonts w:ascii="Times New Roman" w:hAnsi="Times New Roman"/>
            <w:b w:val="0"/>
            <w:sz w:val="24"/>
            <w:szCs w:val="24"/>
          </w:rPr>
          <w:t>.</w:t>
        </w:r>
      </w:ins>
    </w:p>
    <w:p w:rsidR="00A168F0" w:rsidRPr="0001356C" w:rsidDel="0001356C" w:rsidRDefault="00060668">
      <w:pPr>
        <w:pStyle w:val="ListParagraph"/>
        <w:numPr>
          <w:ilvl w:val="0"/>
          <w:numId w:val="36"/>
        </w:numPr>
        <w:tabs>
          <w:tab w:val="clear" w:pos="180"/>
          <w:tab w:val="clear" w:pos="360"/>
          <w:tab w:val="clear" w:pos="720"/>
        </w:tabs>
        <w:spacing w:after="160" w:line="259" w:lineRule="auto"/>
        <w:contextualSpacing/>
        <w:rPr>
          <w:del w:id="520" w:author="Chokka,Deepthi Tejaswani" w:date="2020-06-22T22:53:00Z"/>
          <w:rStyle w:val="Heading1Char"/>
          <w:b w:val="0"/>
          <w:sz w:val="24"/>
          <w:rPrChange w:id="521" w:author="Chokka,Deepthi Tejaswani" w:date="2020-06-22T22:53:00Z">
            <w:rPr>
              <w:del w:id="522" w:author="Chokka,Deepthi Tejaswani" w:date="2020-06-22T22:53:00Z"/>
              <w:rStyle w:val="Heading1Char"/>
              <w:rFonts w:ascii="Times New Roman" w:hAnsi="Times New Roman"/>
              <w:b w:val="0"/>
              <w:sz w:val="24"/>
              <w:szCs w:val="24"/>
            </w:rPr>
          </w:rPrChange>
        </w:rPr>
        <w:pPrChange w:id="523" w:author="Chokka,Deepthi Tejaswani" w:date="2020-06-22T22:53:00Z">
          <w:pPr>
            <w:ind w:left="1440"/>
          </w:pPr>
        </w:pPrChange>
      </w:pPr>
      <w:del w:id="524" w:author="Chokka,Deepthi Tejaswani" w:date="2020-06-22T22:39:00Z">
        <w:r w:rsidRPr="0001356C" w:rsidDel="00827834">
          <w:rPr>
            <w:rStyle w:val="Heading1Char"/>
            <w:rFonts w:ascii="Times New Roman" w:hAnsi="Times New Roman"/>
            <w:b w:val="0"/>
            <w:sz w:val="24"/>
            <w:szCs w:val="24"/>
          </w:rPr>
          <w:delText>Operating system</w:delText>
        </w:r>
      </w:del>
    </w:p>
    <w:p w:rsidR="00827834" w:rsidRDefault="00827834">
      <w:pPr>
        <w:pStyle w:val="ListParagraph"/>
        <w:rPr>
          <w:ins w:id="525" w:author="Chokka,Deepthi Tejaswani" w:date="2020-06-22T17:01:00Z"/>
          <w:rStyle w:val="Heading1Char"/>
          <w:rFonts w:ascii="Times New Roman" w:hAnsi="Times New Roman"/>
          <w:b w:val="0"/>
          <w:sz w:val="24"/>
          <w:szCs w:val="24"/>
        </w:rPr>
        <w:pPrChange w:id="526" w:author="Chokka,Deepthi Tejaswani" w:date="2020-06-22T22:53:00Z">
          <w:pPr>
            <w:ind w:left="1440"/>
          </w:pPr>
        </w:pPrChange>
      </w:pPr>
    </w:p>
    <w:p w:rsidR="00060668" w:rsidRPr="00EE6209" w:rsidRDefault="00060668" w:rsidP="00EE6209">
      <w:pPr>
        <w:ind w:left="1440"/>
        <w:rPr>
          <w:rStyle w:val="Heading1Char"/>
          <w:rFonts w:ascii="Times New Roman" w:hAnsi="Times New Roman"/>
          <w:sz w:val="24"/>
          <w:szCs w:val="24"/>
        </w:rPr>
      </w:pPr>
      <w:del w:id="527" w:author="Chokka,Deepthi Tejaswani" w:date="2020-06-22T17:00:00Z">
        <w:r w:rsidRPr="00EE6209" w:rsidDel="00A168F0">
          <w:rPr>
            <w:rStyle w:val="Heading1Char"/>
            <w:rFonts w:ascii="Times New Roman" w:hAnsi="Times New Roman"/>
            <w:b w:val="0"/>
            <w:sz w:val="24"/>
            <w:szCs w:val="24"/>
          </w:rPr>
          <w:delText>Database</w:delText>
        </w:r>
      </w:del>
    </w:p>
    <w:p w:rsidR="00D46641" w:rsidRPr="00EE6209" w:rsidRDefault="00D46641" w:rsidP="00D46641">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rsidR="00060668" w:rsidRPr="00EE6209" w:rsidRDefault="00060668" w:rsidP="00EE6209">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w:t>
      </w:r>
      <w:r w:rsidR="00EE6209" w:rsidRPr="00EE6209">
        <w:rPr>
          <w:rStyle w:val="Heading1Char"/>
          <w:rFonts w:ascii="Times New Roman" w:hAnsi="Times New Roman"/>
          <w:b w:val="0"/>
          <w:sz w:val="24"/>
        </w:rPr>
        <w:t>. We are using this e-commerce application for showing the products to the customers, allowing customers to buy those products, etc.</w:t>
      </w:r>
    </w:p>
    <w:p w:rsidR="00070915" w:rsidRPr="00D46641" w:rsidRDefault="00070915" w:rsidP="00D46641">
      <w:pPr>
        <w:pStyle w:val="Heading1"/>
        <w:numPr>
          <w:ilvl w:val="1"/>
          <w:numId w:val="6"/>
        </w:numPr>
      </w:pPr>
      <w:r w:rsidRPr="00D46641">
        <w:t>Functional Requirement</w:t>
      </w:r>
      <w:r w:rsidR="00174E40" w:rsidRPr="00D46641">
        <w:t>s:</w:t>
      </w:r>
    </w:p>
    <w:p w:rsidR="00070915" w:rsidRPr="00E0147F" w:rsidRDefault="00174E40" w:rsidP="003A40D1">
      <w:pPr>
        <w:pStyle w:val="Heading1"/>
        <w:rPr>
          <w:rFonts w:ascii="Times New Roman" w:hAnsi="Times New Roman"/>
        </w:rPr>
      </w:pPr>
      <w:r>
        <w:rPr>
          <w:rFonts w:ascii="Times New Roman" w:hAnsi="Times New Roman"/>
        </w:rPr>
        <w:tab/>
      </w:r>
      <w:r>
        <w:rPr>
          <w:rFonts w:ascii="Times New Roman" w:hAnsi="Times New Roman"/>
        </w:rPr>
        <w:tab/>
      </w:r>
      <w:r w:rsidR="00D46641">
        <w:rPr>
          <w:rFonts w:ascii="Times New Roman" w:hAnsi="Times New Roman"/>
        </w:rPr>
        <w:tab/>
      </w:r>
      <w:r w:rsidR="00070915" w:rsidRPr="00E0147F">
        <w:rPr>
          <w:rFonts w:ascii="Times New Roman" w:hAnsi="Times New Roman"/>
        </w:rPr>
        <w:t>Customer:</w:t>
      </w:r>
    </w:p>
    <w:p w:rsidR="00070915" w:rsidRPr="00E0147F" w:rsidRDefault="00070915" w:rsidP="00070915">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 xml:space="preserve">Login </w:t>
      </w:r>
      <w:r w:rsidR="00070915" w:rsidRPr="00E0147F">
        <w:rPr>
          <w:rFonts w:ascii="Times New Roman" w:hAnsi="Times New Roman"/>
          <w:b/>
        </w:rPr>
        <w:t>Page:</w:t>
      </w:r>
      <w:r w:rsidR="00070915" w:rsidRPr="00E0147F">
        <w:rPr>
          <w:rFonts w:ascii="Times New Roman" w:hAnsi="Times New Roman"/>
        </w:rPr>
        <w:t xml:space="preserve"> As soon as the user clicks upon the sign-in button, entering username and password so as to log in successfully after validating.</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Sign-</w:t>
      </w:r>
      <w:r w:rsidR="00070915" w:rsidRPr="00E0147F">
        <w:rPr>
          <w:rFonts w:ascii="Times New Roman" w:hAnsi="Times New Roman"/>
          <w:b/>
        </w:rPr>
        <w:t>up Page:</w:t>
      </w:r>
      <w:r w:rsidR="00070915" w:rsidRPr="00E0147F">
        <w:rPr>
          <w:rFonts w:ascii="Times New Roman" w:hAnsi="Times New Roman"/>
        </w:rPr>
        <w:t xml:space="preserve"> As soon as the user clicks on signup button, the user has to register into the app wherein they have to type certain basic information about them.</w:t>
      </w:r>
    </w:p>
    <w:p w:rsidR="00070915" w:rsidRPr="00E0147F" w:rsidRDefault="00070915" w:rsidP="00070915">
      <w:pPr>
        <w:pStyle w:val="ListParagraph"/>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rsidR="00070915" w:rsidRPr="00E0147F" w:rsidRDefault="00070915" w:rsidP="00070915">
      <w:pPr>
        <w:rPr>
          <w:rFonts w:ascii="Times New Roman" w:hAnsi="Times New Roman"/>
        </w:rPr>
      </w:pPr>
    </w:p>
    <w:p w:rsidR="00DC0999" w:rsidRDefault="00DC0999" w:rsidP="00174E40">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 xml:space="preserve">details of the </w:t>
      </w:r>
      <w:r w:rsidR="00D83F2F">
        <w:rPr>
          <w:rFonts w:ascii="Times New Roman" w:hAnsi="Times New Roman"/>
        </w:rPr>
        <w:t>customer</w:t>
      </w:r>
      <w:r w:rsidRPr="00DC0999">
        <w:rPr>
          <w:rFonts w:ascii="Times New Roman" w:hAnsi="Times New Roman"/>
        </w:rPr>
        <w:t xml:space="preserve"> who has logged-in.</w:t>
      </w:r>
      <w:ins w:id="528" w:author="Chokka,Deepthi Tejaswani" w:date="2020-06-22T16:44:00Z">
        <w:r w:rsidR="007D083A">
          <w:rPr>
            <w:rFonts w:ascii="Times New Roman" w:hAnsi="Times New Roman"/>
          </w:rPr>
          <w:t xml:space="preserve"> </w:t>
        </w:r>
      </w:ins>
      <w:ins w:id="529" w:author="Chokka,Deepthi Tejaswani" w:date="2020-06-22T16:45:00Z">
        <w:r w:rsidR="007D083A">
          <w:rPr>
            <w:rFonts w:ascii="Times New Roman" w:hAnsi="Times New Roman"/>
          </w:rPr>
          <w:t xml:space="preserve">These basic information is provided by the customer itself. </w:t>
        </w:r>
      </w:ins>
      <w:ins w:id="530" w:author="Chokka,Deepthi Tejaswani" w:date="2020-06-22T16:46:00Z">
        <w:r w:rsidR="007D083A">
          <w:rPr>
            <w:rFonts w:ascii="Times New Roman" w:hAnsi="Times New Roman"/>
          </w:rPr>
          <w:t>We do not provides any authorization to these basic information.</w:t>
        </w:r>
      </w:ins>
    </w:p>
    <w:p w:rsidR="00DC0999" w:rsidRDefault="00DC0999" w:rsidP="00DC0999">
      <w:pPr>
        <w:pStyle w:val="ListParagraph"/>
        <w:rPr>
          <w:rFonts w:ascii="Times New Roman" w:hAnsi="Times New Roman"/>
          <w:b/>
        </w:rPr>
      </w:pPr>
    </w:p>
    <w:p w:rsidR="00070915" w:rsidRPr="00174E40" w:rsidRDefault="00070915" w:rsidP="00174E40">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rsidR="00070915" w:rsidRPr="00174E40" w:rsidRDefault="00070915" w:rsidP="00070915">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rsidR="00070915" w:rsidRPr="00DC0999" w:rsidRDefault="00070915" w:rsidP="00070915">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ins w:id="531" w:author="Chokka,Deepthi Tejaswani" w:date="2020-06-22T20:03:00Z">
        <w:r w:rsidR="005A048A">
          <w:rPr>
            <w:rFonts w:ascii="Times New Roman" w:hAnsi="Times New Roman"/>
          </w:rPr>
          <w:t>.</w:t>
        </w:r>
      </w:ins>
      <w:del w:id="532" w:author="Chokka,Deepthi Tejaswani" w:date="2020-06-22T20:03:00Z">
        <w:r w:rsidRPr="00E0147F" w:rsidDel="005A048A">
          <w:rPr>
            <w:rFonts w:ascii="Times New Roman" w:hAnsi="Times New Roman"/>
          </w:rPr>
          <w:delText xml:space="preserve"> or.</w:delText>
        </w:r>
      </w:del>
    </w:p>
    <w:p w:rsidR="00070915" w:rsidRPr="00E0147F" w:rsidRDefault="00070915" w:rsidP="00070915">
      <w:pPr>
        <w:rPr>
          <w:rFonts w:ascii="Times New Roman" w:hAnsi="Times New Roman"/>
        </w:rPr>
      </w:pPr>
    </w:p>
    <w:p w:rsidR="00070915" w:rsidRPr="00174E40" w:rsidRDefault="00070915" w:rsidP="00174E40">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rsidR="00070915" w:rsidRPr="00E0147F" w:rsidRDefault="00070915" w:rsidP="00070915">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rsidR="00070915" w:rsidRPr="00E0147F" w:rsidRDefault="00070915" w:rsidP="00070915">
      <w:pPr>
        <w:rPr>
          <w:rFonts w:ascii="Times New Roman" w:hAnsi="Times New Roman"/>
        </w:rPr>
      </w:pPr>
    </w:p>
    <w:p w:rsidR="00070915" w:rsidRPr="00174E40" w:rsidRDefault="00070915" w:rsidP="00070915">
      <w:pPr>
        <w:numPr>
          <w:ilvl w:val="0"/>
          <w:numId w:val="10"/>
        </w:numPr>
        <w:rPr>
          <w:rFonts w:ascii="Times New Roman" w:hAnsi="Times New Roman"/>
        </w:rPr>
      </w:pPr>
      <w:r w:rsidRPr="00E0147F">
        <w:rPr>
          <w:rFonts w:ascii="Times New Roman" w:hAnsi="Times New Roman"/>
          <w:b/>
        </w:rPr>
        <w:t>Add to Cart</w:t>
      </w:r>
      <w:r w:rsidR="008A7D04">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rsidR="00070915" w:rsidRPr="00174E40" w:rsidRDefault="00070915" w:rsidP="00174E40">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rsidR="00070915" w:rsidRPr="00E0147F" w:rsidRDefault="00070915" w:rsidP="00070915">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rsidR="00070915" w:rsidRPr="00E0147F" w:rsidRDefault="00070915" w:rsidP="00070915">
      <w:pPr>
        <w:ind w:left="720"/>
        <w:rPr>
          <w:rFonts w:ascii="Times New Roman" w:hAnsi="Times New Roman"/>
        </w:rPr>
      </w:pPr>
    </w:p>
    <w:p w:rsidR="00DC0999" w:rsidRDefault="00DC0999" w:rsidP="00DC0999">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w:t>
      </w:r>
      <w:r w:rsidR="00D83F2F">
        <w:rPr>
          <w:rFonts w:ascii="Times New Roman" w:hAnsi="Times New Roman"/>
        </w:rPr>
        <w:t>been placed by the customer is a success.</w:t>
      </w:r>
    </w:p>
    <w:p w:rsidR="00D83F2F" w:rsidRPr="00DC0999" w:rsidRDefault="00D83F2F" w:rsidP="00D83F2F">
      <w:pPr>
        <w:ind w:left="720"/>
        <w:rPr>
          <w:rFonts w:ascii="Times New Roman" w:hAnsi="Times New Roman"/>
        </w:rPr>
      </w:pPr>
    </w:p>
    <w:p w:rsidR="00070915" w:rsidRDefault="00070915" w:rsidP="00DC0999">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ins w:id="533" w:author="Chokka,Deepthi Tejaswani" w:date="2020-06-22T16:48:00Z">
        <w:r w:rsidR="007D083A">
          <w:rPr>
            <w:rFonts w:ascii="Times New Roman" w:hAnsi="Times New Roman"/>
          </w:rPr>
          <w:t xml:space="preserve"> It gives the customers the opportunity to enter the payment details and </w:t>
        </w:r>
      </w:ins>
      <w:ins w:id="534" w:author="Chokka,Deepthi Tejaswani" w:date="2020-06-22T16:50:00Z">
        <w:r w:rsidR="007D083A">
          <w:rPr>
            <w:rFonts w:ascii="Times New Roman" w:hAnsi="Times New Roman"/>
          </w:rPr>
          <w:t xml:space="preserve">prompts the customer to </w:t>
        </w:r>
      </w:ins>
      <w:ins w:id="535" w:author="Chokka,Deepthi Tejaswani" w:date="2020-06-22T16:48:00Z">
        <w:r w:rsidR="007D083A">
          <w:rPr>
            <w:rFonts w:ascii="Times New Roman" w:hAnsi="Times New Roman"/>
          </w:rPr>
          <w:t>complete their</w:t>
        </w:r>
      </w:ins>
      <w:ins w:id="536" w:author="Chokka,Deepthi Tejaswani" w:date="2020-06-22T16:50:00Z">
        <w:r w:rsidR="007D083A">
          <w:rPr>
            <w:rFonts w:ascii="Times New Roman" w:hAnsi="Times New Roman"/>
          </w:rPr>
          <w:t xml:space="preserve"> order accordingly.</w:t>
        </w:r>
      </w:ins>
    </w:p>
    <w:p w:rsidR="00DC0999" w:rsidRPr="00DC0999" w:rsidRDefault="00DC0999" w:rsidP="00DC0999">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ins w:id="537" w:author="Chokka,Deepthi Tejaswani" w:date="2020-06-22T16:53:00Z">
        <w:r w:rsidR="00A168F0">
          <w:rPr>
            <w:rFonts w:ascii="Times New Roman" w:hAnsi="Times New Roman"/>
          </w:rPr>
          <w:t xml:space="preserve"> </w:t>
        </w:r>
        <w:r w:rsidR="00A168F0">
          <w:rPr>
            <w:rFonts w:ascii="Times New Roman" w:hAnsi="Times New Roman"/>
            <w:b/>
          </w:rPr>
          <w:t>promo code</w:t>
        </w:r>
      </w:ins>
      <w:del w:id="538" w:author="Chokka,Deepthi Tejaswani" w:date="2020-06-22T16:53:00Z">
        <w:r w:rsidRPr="00E0147F" w:rsidDel="00A168F0">
          <w:rPr>
            <w:rFonts w:ascii="Times New Roman" w:hAnsi="Times New Roman"/>
          </w:rPr>
          <w:delText xml:space="preserve"> PROMO CODE</w:delText>
        </w:r>
      </w:del>
      <w:r w:rsidRPr="00E0147F">
        <w:rPr>
          <w:rFonts w:ascii="Times New Roman" w:hAnsi="Times New Roman"/>
        </w:rPr>
        <w:t>. This provides a discount to the overall items in the cart.</w:t>
      </w:r>
    </w:p>
    <w:p w:rsidR="00070915" w:rsidRPr="00E0147F" w:rsidRDefault="00070915" w:rsidP="00070915">
      <w:pPr>
        <w:rPr>
          <w:rFonts w:ascii="Times New Roman" w:hAnsi="Times New Roman"/>
        </w:rPr>
      </w:pPr>
    </w:p>
    <w:p w:rsidR="007D083A" w:rsidRDefault="00070915">
      <w:pPr>
        <w:numPr>
          <w:ilvl w:val="0"/>
          <w:numId w:val="10"/>
        </w:numPr>
        <w:rPr>
          <w:ins w:id="539" w:author="Chokka,Deepthi Tejaswani" w:date="2020-06-22T16:52:00Z"/>
          <w:rFonts w:ascii="Times New Roman" w:hAnsi="Times New Roman"/>
        </w:rPr>
        <w:pPrChange w:id="540" w:author="Chokka,Deepthi Tejaswani" w:date="2020-06-22T16:51:00Z">
          <w:pPr>
            <w:pStyle w:val="ListParagraph"/>
          </w:pPr>
        </w:pPrChange>
      </w:pPr>
      <w:r w:rsidRPr="007D083A">
        <w:rPr>
          <w:rFonts w:ascii="Times New Roman" w:hAnsi="Times New Roman"/>
          <w:b/>
        </w:rPr>
        <w:t>Order history</w:t>
      </w:r>
      <w:r w:rsidRPr="007D083A">
        <w:rPr>
          <w:rFonts w:ascii="Times New Roman" w:hAnsi="Times New Roman"/>
          <w:szCs w:val="24"/>
          <w:rPrChange w:id="541" w:author="Chokka,Deepthi Tejaswani" w:date="2020-06-22T16:52:00Z">
            <w:rPr>
              <w:rFonts w:ascii="Times New Roman" w:hAnsi="Times New Roman"/>
              <w:b/>
            </w:rPr>
          </w:rPrChange>
        </w:rPr>
        <w:t>:</w:t>
      </w:r>
      <w:r w:rsidR="00174E40" w:rsidRPr="007D083A">
        <w:rPr>
          <w:rFonts w:ascii="Times New Roman" w:hAnsi="Times New Roman"/>
          <w:szCs w:val="24"/>
          <w:rPrChange w:id="542" w:author="Chokka,Deepthi Tejaswani" w:date="2020-06-22T16:52:00Z">
            <w:rPr>
              <w:rFonts w:ascii="Times New Roman" w:hAnsi="Times New Roman"/>
            </w:rPr>
          </w:rPrChange>
        </w:rPr>
        <w:t xml:space="preserve"> </w:t>
      </w:r>
      <w:del w:id="543" w:author="Chokka,Deepthi Tejaswani" w:date="2020-06-22T16:52:00Z">
        <w:r w:rsidR="00174E40" w:rsidRPr="007D083A" w:rsidDel="007D083A">
          <w:rPr>
            <w:rFonts w:ascii="Times New Roman" w:hAnsi="Times New Roman"/>
            <w:szCs w:val="24"/>
            <w:rPrChange w:id="544" w:author="Chokka,Deepthi Tejaswani" w:date="2020-06-22T16:52:00Z">
              <w:rPr>
                <w:rFonts w:ascii="Times New Roman" w:hAnsi="Times New Roman"/>
              </w:rPr>
            </w:rPrChange>
          </w:rPr>
          <w:delText xml:space="preserve"> </w:delText>
        </w:r>
      </w:del>
      <w:ins w:id="545" w:author="Chokka,Deepthi Tejaswani" w:date="2020-06-22T16:51:00Z">
        <w:r w:rsidR="007D083A" w:rsidRPr="007D083A">
          <w:rPr>
            <w:rFonts w:ascii="Times New Roman" w:hAnsi="Times New Roman"/>
            <w:bCs/>
            <w:color w:val="222222"/>
            <w:szCs w:val="24"/>
            <w:shd w:val="clear" w:color="auto" w:fill="FFFFFF"/>
            <w:rPrChange w:id="546" w:author="Chokka,Deepthi Tejaswani" w:date="2020-06-22T16:52:00Z">
              <w:rPr>
                <w:rFonts w:ascii="Arial" w:hAnsi="Arial" w:cs="Arial"/>
                <w:b/>
                <w:bCs/>
                <w:color w:val="222222"/>
                <w:shd w:val="clear" w:color="auto" w:fill="FFFFFF"/>
              </w:rPr>
            </w:rPrChange>
          </w:rPr>
          <w:t>Order history</w:t>
        </w:r>
        <w:r w:rsidR="00A168F0">
          <w:rPr>
            <w:rFonts w:ascii="Times New Roman" w:hAnsi="Times New Roman"/>
            <w:color w:val="222222"/>
            <w:szCs w:val="24"/>
            <w:shd w:val="clear" w:color="auto" w:fill="FFFFFF"/>
          </w:rPr>
          <w:t> is a convenient way for a customer</w:t>
        </w:r>
        <w:r w:rsidR="007D083A" w:rsidRPr="007D083A">
          <w:rPr>
            <w:rFonts w:ascii="Times New Roman" w:hAnsi="Times New Roman"/>
            <w:color w:val="222222"/>
            <w:szCs w:val="24"/>
            <w:shd w:val="clear" w:color="auto" w:fill="FFFFFF"/>
            <w:rPrChange w:id="547" w:author="Chokka,Deepthi Tejaswani" w:date="2020-06-22T16:52:00Z">
              <w:rPr>
                <w:rFonts w:ascii="Arial" w:hAnsi="Arial" w:cs="Arial"/>
                <w:color w:val="222222"/>
                <w:shd w:val="clear" w:color="auto" w:fill="FFFFFF"/>
              </w:rPr>
            </w:rPrChange>
          </w:rPr>
          <w:t xml:space="preserve"> to keep track of all current and past </w:t>
        </w:r>
        <w:r w:rsidR="007D083A" w:rsidRPr="007D083A">
          <w:rPr>
            <w:rFonts w:ascii="Times New Roman" w:hAnsi="Times New Roman"/>
            <w:bCs/>
            <w:color w:val="222222"/>
            <w:szCs w:val="24"/>
            <w:shd w:val="clear" w:color="auto" w:fill="FFFFFF"/>
            <w:rPrChange w:id="548" w:author="Chokka,Deepthi Tejaswani" w:date="2020-06-22T16:52:00Z">
              <w:rPr>
                <w:rFonts w:ascii="Arial" w:hAnsi="Arial" w:cs="Arial"/>
                <w:b/>
                <w:bCs/>
                <w:color w:val="222222"/>
                <w:shd w:val="clear" w:color="auto" w:fill="FFFFFF"/>
              </w:rPr>
            </w:rPrChange>
          </w:rPr>
          <w:t>orders</w:t>
        </w:r>
        <w:r w:rsidR="007D083A" w:rsidRPr="007D083A">
          <w:rPr>
            <w:rFonts w:ascii="Times New Roman" w:hAnsi="Times New Roman"/>
            <w:color w:val="222222"/>
            <w:szCs w:val="24"/>
            <w:shd w:val="clear" w:color="auto" w:fill="FFFFFF"/>
            <w:rPrChange w:id="549" w:author="Chokka,Deepthi Tejaswani" w:date="2020-06-22T16:52:00Z">
              <w:rPr>
                <w:rFonts w:ascii="Arial" w:hAnsi="Arial" w:cs="Arial"/>
                <w:color w:val="222222"/>
                <w:shd w:val="clear" w:color="auto" w:fill="FFFFFF"/>
              </w:rPr>
            </w:rPrChange>
          </w:rPr>
          <w:t> and their </w:t>
        </w:r>
        <w:r w:rsidR="007D083A" w:rsidRPr="007D083A">
          <w:rPr>
            <w:rFonts w:ascii="Times New Roman" w:hAnsi="Times New Roman"/>
            <w:bCs/>
            <w:color w:val="222222"/>
            <w:szCs w:val="24"/>
            <w:shd w:val="clear" w:color="auto" w:fill="FFFFFF"/>
            <w:rPrChange w:id="550" w:author="Chokka,Deepthi Tejaswani" w:date="2020-06-22T16:52:00Z">
              <w:rPr>
                <w:rFonts w:ascii="Arial" w:hAnsi="Arial" w:cs="Arial"/>
                <w:b/>
                <w:bCs/>
                <w:color w:val="222222"/>
                <w:shd w:val="clear" w:color="auto" w:fill="FFFFFF"/>
              </w:rPr>
            </w:rPrChange>
          </w:rPr>
          <w:t>status</w:t>
        </w:r>
        <w:r w:rsidR="007D083A" w:rsidRPr="007D083A">
          <w:rPr>
            <w:rFonts w:ascii="Times New Roman" w:hAnsi="Times New Roman"/>
            <w:color w:val="222222"/>
            <w:szCs w:val="24"/>
            <w:shd w:val="clear" w:color="auto" w:fill="FFFFFF"/>
            <w:rPrChange w:id="551" w:author="Chokka,Deepthi Tejaswani" w:date="2020-06-22T16:52:00Z">
              <w:rPr>
                <w:rFonts w:ascii="Arial" w:hAnsi="Arial" w:cs="Arial"/>
                <w:color w:val="222222"/>
                <w:shd w:val="clear" w:color="auto" w:fill="FFFFFF"/>
              </w:rPr>
            </w:rPrChange>
          </w:rPr>
          <w:t> in the </w:t>
        </w:r>
        <w:r w:rsidR="007D083A" w:rsidRPr="007D083A">
          <w:rPr>
            <w:rFonts w:ascii="Times New Roman" w:hAnsi="Times New Roman"/>
            <w:bCs/>
            <w:color w:val="222222"/>
            <w:szCs w:val="24"/>
            <w:shd w:val="clear" w:color="auto" w:fill="FFFFFF"/>
            <w:rPrChange w:id="552" w:author="Chokka,Deepthi Tejaswani" w:date="2020-06-22T16:52:00Z">
              <w:rPr>
                <w:rFonts w:ascii="Arial" w:hAnsi="Arial" w:cs="Arial"/>
                <w:b/>
                <w:bCs/>
                <w:color w:val="222222"/>
                <w:shd w:val="clear" w:color="auto" w:fill="FFFFFF"/>
              </w:rPr>
            </w:rPrChange>
          </w:rPr>
          <w:t>order</w:t>
        </w:r>
        <w:r w:rsidR="00A168F0">
          <w:rPr>
            <w:rFonts w:ascii="Times New Roman" w:hAnsi="Times New Roman"/>
            <w:color w:val="222222"/>
            <w:szCs w:val="24"/>
            <w:shd w:val="clear" w:color="auto" w:fill="FFFFFF"/>
          </w:rPr>
          <w:t> process. It allows the customer</w:t>
        </w:r>
        <w:r w:rsidR="007D083A" w:rsidRPr="007D083A">
          <w:rPr>
            <w:rFonts w:ascii="Times New Roman" w:hAnsi="Times New Roman"/>
            <w:color w:val="222222"/>
            <w:szCs w:val="24"/>
            <w:shd w:val="clear" w:color="auto" w:fill="FFFFFF"/>
            <w:rPrChange w:id="553" w:author="Chokka,Deepthi Tejaswani" w:date="2020-06-22T16:52:00Z">
              <w:rPr>
                <w:rFonts w:ascii="Arial" w:hAnsi="Arial" w:cs="Arial"/>
                <w:color w:val="222222"/>
                <w:shd w:val="clear" w:color="auto" w:fill="FFFFFF"/>
              </w:rPr>
            </w:rPrChange>
          </w:rPr>
          <w:t xml:space="preserve"> to get up-to-date information on each </w:t>
        </w:r>
        <w:r w:rsidR="007D083A" w:rsidRPr="007D083A">
          <w:rPr>
            <w:rFonts w:ascii="Times New Roman" w:hAnsi="Times New Roman"/>
            <w:bCs/>
            <w:color w:val="222222"/>
            <w:szCs w:val="24"/>
            <w:shd w:val="clear" w:color="auto" w:fill="FFFFFF"/>
            <w:rPrChange w:id="554" w:author="Chokka,Deepthi Tejaswani" w:date="2020-06-22T16:52:00Z">
              <w:rPr>
                <w:rFonts w:ascii="Arial" w:hAnsi="Arial" w:cs="Arial"/>
                <w:b/>
                <w:bCs/>
                <w:color w:val="222222"/>
                <w:shd w:val="clear" w:color="auto" w:fill="FFFFFF"/>
              </w:rPr>
            </w:rPrChange>
          </w:rPr>
          <w:t>order</w:t>
        </w:r>
        <w:r w:rsidR="007D083A" w:rsidRPr="007D083A">
          <w:rPr>
            <w:rFonts w:ascii="Times New Roman" w:hAnsi="Times New Roman"/>
            <w:color w:val="222222"/>
            <w:szCs w:val="24"/>
            <w:shd w:val="clear" w:color="auto" w:fill="FFFFFF"/>
            <w:rPrChange w:id="555" w:author="Chokka,Deepthi Tejaswani" w:date="2020-06-22T16:52:00Z">
              <w:rPr>
                <w:rFonts w:ascii="Arial" w:hAnsi="Arial" w:cs="Arial"/>
                <w:color w:val="222222"/>
                <w:shd w:val="clear" w:color="auto" w:fill="FFFFFF"/>
              </w:rPr>
            </w:rPrChange>
          </w:rPr>
          <w:t> placed online, including shipping updates, delivery, and payment details.</w:t>
        </w:r>
      </w:ins>
    </w:p>
    <w:p w:rsidR="00070915" w:rsidDel="007D083A" w:rsidRDefault="00174E40">
      <w:pPr>
        <w:rPr>
          <w:del w:id="556" w:author="Chokka,Deepthi Tejaswani" w:date="2020-06-22T16:51:00Z"/>
          <w:rFonts w:ascii="Times New Roman" w:hAnsi="Times New Roman"/>
        </w:rPr>
        <w:pPrChange w:id="557" w:author="Chokka,Deepthi Tejaswani" w:date="2020-06-22T16:52:00Z">
          <w:pPr>
            <w:numPr>
              <w:numId w:val="10"/>
            </w:numPr>
            <w:ind w:left="1080" w:hanging="360"/>
          </w:pPr>
        </w:pPrChange>
      </w:pPr>
      <w:del w:id="558" w:author="Chokka,Deepthi Tejaswani" w:date="2020-06-22T16:51:00Z">
        <w:r w:rsidDel="007D083A">
          <w:rPr>
            <w:rFonts w:ascii="Times New Roman" w:hAnsi="Times New Roman"/>
          </w:rPr>
          <w:delText>K</w:delText>
        </w:r>
        <w:r w:rsidR="00070915" w:rsidRPr="00E0147F" w:rsidDel="007D083A">
          <w:rPr>
            <w:rFonts w:ascii="Times New Roman" w:hAnsi="Times New Roman"/>
          </w:rPr>
          <w:delText>eep</w:delText>
        </w:r>
        <w:r w:rsidDel="007D083A">
          <w:rPr>
            <w:rFonts w:ascii="Times New Roman" w:hAnsi="Times New Roman"/>
          </w:rPr>
          <w:delText>s</w:delText>
        </w:r>
        <w:r w:rsidR="00070915" w:rsidRPr="00E0147F" w:rsidDel="007D083A">
          <w:rPr>
            <w:rFonts w:ascii="Times New Roman" w:hAnsi="Times New Roman"/>
          </w:rPr>
          <w:delText xml:space="preserve"> track of all current and past orders and their status in the order process.</w:delText>
        </w:r>
      </w:del>
    </w:p>
    <w:p w:rsidR="00D83F2F" w:rsidRPr="007D083A" w:rsidRDefault="00D83F2F">
      <w:pPr>
        <w:rPr>
          <w:rFonts w:ascii="Times New Roman" w:hAnsi="Times New Roman"/>
        </w:rPr>
        <w:pPrChange w:id="559" w:author="Chokka,Deepthi Tejaswani" w:date="2020-06-22T16:52:00Z">
          <w:pPr>
            <w:pStyle w:val="ListParagraph"/>
          </w:pPr>
        </w:pPrChange>
      </w:pPr>
    </w:p>
    <w:p w:rsidR="00D83F2F" w:rsidRDefault="00D83F2F" w:rsidP="00070915">
      <w:pPr>
        <w:numPr>
          <w:ilvl w:val="0"/>
          <w:numId w:val="10"/>
        </w:numPr>
        <w:rPr>
          <w:rFonts w:ascii="Times New Roman" w:hAnsi="Times New Roman"/>
          <w:b/>
        </w:rPr>
      </w:pPr>
      <w:r>
        <w:rPr>
          <w:rFonts w:ascii="Times New Roman" w:hAnsi="Times New Roman"/>
          <w:b/>
        </w:rPr>
        <w:t xml:space="preserve">Order management: </w:t>
      </w:r>
      <w:r w:rsidR="005D75BA">
        <w:rPr>
          <w:rFonts w:ascii="Times New Roman" w:hAnsi="Times New Roman"/>
        </w:rPr>
        <w:t>A</w:t>
      </w:r>
      <w:r w:rsidRPr="00D83F2F">
        <w:rPr>
          <w:rFonts w:ascii="Times New Roman" w:hAnsi="Times New Roman"/>
        </w:rPr>
        <w:t>n individual</w:t>
      </w:r>
      <w:r w:rsidR="005D75BA">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sidR="005D75BA">
        <w:rPr>
          <w:rFonts w:ascii="Times New Roman" w:hAnsi="Times New Roman"/>
        </w:rPr>
        <w:t>earlier.</w:t>
      </w:r>
    </w:p>
    <w:p w:rsidR="00D83F2F" w:rsidRDefault="00D83F2F" w:rsidP="00D83F2F">
      <w:pPr>
        <w:pStyle w:val="ListParagraph"/>
        <w:rPr>
          <w:rFonts w:ascii="Times New Roman" w:hAnsi="Times New Roman"/>
          <w:b/>
        </w:rPr>
      </w:pPr>
    </w:p>
    <w:p w:rsidR="00D83F2F" w:rsidRPr="00D83F2F" w:rsidRDefault="00D83F2F" w:rsidP="00070915">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ins w:id="560" w:author="Chokka,Deepthi Tejaswani" w:date="2020-06-22T16:40:00Z">
        <w:r w:rsidR="00A02055">
          <w:rPr>
            <w:rFonts w:ascii="Times New Roman" w:hAnsi="Times New Roman"/>
          </w:rPr>
          <w:t xml:space="preserve"> The set of contacts include </w:t>
        </w:r>
      </w:ins>
      <w:ins w:id="561" w:author="Chokka,Deepthi Tejaswani" w:date="2020-06-22T16:41:00Z">
        <w:r w:rsidR="00A02055">
          <w:rPr>
            <w:rFonts w:ascii="Times New Roman" w:hAnsi="Times New Roman"/>
          </w:rPr>
          <w:t xml:space="preserve">email address, telephone number, </w:t>
        </w:r>
      </w:ins>
      <w:ins w:id="562" w:author="Chokka,Deepthi Tejaswani" w:date="2020-06-22T16:42:00Z">
        <w:r w:rsidR="00A02055">
          <w:rPr>
            <w:rFonts w:ascii="Times New Roman" w:hAnsi="Times New Roman"/>
          </w:rPr>
          <w:t>a postal addre</w:t>
        </w:r>
        <w:r w:rsidR="007D083A">
          <w:rPr>
            <w:rFonts w:ascii="Times New Roman" w:hAnsi="Times New Roman"/>
          </w:rPr>
          <w:t>ss, links to social media,</w:t>
        </w:r>
      </w:ins>
      <w:ins w:id="563" w:author="Chokka,Deepthi Tejaswani" w:date="2020-06-22T16:43:00Z">
        <w:r w:rsidR="007D083A">
          <w:rPr>
            <w:rFonts w:ascii="Times New Roman" w:hAnsi="Times New Roman"/>
          </w:rPr>
          <w:t xml:space="preserve"> </w:t>
        </w:r>
      </w:ins>
      <w:ins w:id="564" w:author="Chokka,Deepthi Tejaswani" w:date="2020-06-22T16:42:00Z">
        <w:r w:rsidR="007D083A">
          <w:rPr>
            <w:rFonts w:ascii="Times New Roman" w:hAnsi="Times New Roman"/>
          </w:rPr>
          <w:t>etc.</w:t>
        </w:r>
      </w:ins>
    </w:p>
    <w:p w:rsidR="00070915" w:rsidRPr="00E0147F" w:rsidRDefault="00070915" w:rsidP="00070915">
      <w:pPr>
        <w:rPr>
          <w:rFonts w:ascii="Times New Roman" w:hAnsi="Times New Roman"/>
        </w:rPr>
      </w:pPr>
    </w:p>
    <w:p w:rsidR="00070915" w:rsidRPr="00E0147F" w:rsidRDefault="00070915">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ins w:id="565" w:author="Chokka,Deepthi Tejaswani" w:date="2020-06-22T16:35:00Z">
        <w:r w:rsidR="00A02055">
          <w:rPr>
            <w:rFonts w:ascii="Times New Roman" w:hAnsi="Times New Roman"/>
          </w:rPr>
          <w:t xml:space="preserve">functionality </w:t>
        </w:r>
      </w:ins>
      <w:r w:rsidRPr="00E0147F">
        <w:rPr>
          <w:rFonts w:ascii="Times New Roman" w:hAnsi="Times New Roman"/>
        </w:rPr>
        <w:t xml:space="preserve">is used to share </w:t>
      </w:r>
      <w:ins w:id="566" w:author="Chokka,Deepthi Tejaswani" w:date="2020-06-22T16:35:00Z">
        <w:r w:rsidR="00A02055">
          <w:rPr>
            <w:rFonts w:ascii="Times New Roman" w:hAnsi="Times New Roman"/>
          </w:rPr>
          <w:t>our</w:t>
        </w:r>
      </w:ins>
      <w:del w:id="567" w:author="Chokka,Deepthi Tejaswani" w:date="2020-06-22T16:35:00Z">
        <w:r w:rsidRPr="00E0147F" w:rsidDel="00A02055">
          <w:rPr>
            <w:rFonts w:ascii="Times New Roman" w:hAnsi="Times New Roman"/>
          </w:rPr>
          <w:delText>this</w:delText>
        </w:r>
      </w:del>
      <w:r w:rsidRPr="00E0147F">
        <w:rPr>
          <w:rFonts w:ascii="Times New Roman" w:hAnsi="Times New Roman"/>
        </w:rPr>
        <w:t xml:space="preserve"> </w:t>
      </w:r>
      <w:ins w:id="568" w:author="Chokka,Deepthi Tejaswani" w:date="2020-06-22T16:37:00Z">
        <w:r w:rsidR="00A02055">
          <w:rPr>
            <w:rFonts w:ascii="Times New Roman" w:hAnsi="Times New Roman"/>
          </w:rPr>
          <w:t>current application to another</w:t>
        </w:r>
      </w:ins>
      <w:ins w:id="569" w:author="Chokka,Deepthi Tejaswani" w:date="2020-06-22T16:38:00Z">
        <w:r w:rsidR="00A02055">
          <w:rPr>
            <w:rFonts w:ascii="Times New Roman" w:hAnsi="Times New Roman"/>
          </w:rPr>
          <w:t xml:space="preserve"> pre-existing one</w:t>
        </w:r>
      </w:ins>
      <w:ins w:id="570" w:author="Chokka,Deepthi Tejaswani" w:date="2020-06-22T16:37:00Z">
        <w:r w:rsidR="00A02055">
          <w:rPr>
            <w:rFonts w:ascii="Times New Roman" w:hAnsi="Times New Roman"/>
          </w:rPr>
          <w:t xml:space="preserve">. Thus this enables </w:t>
        </w:r>
      </w:ins>
      <w:ins w:id="571" w:author="Chokka,Deepthi Tejaswani" w:date="2020-06-22T16:38:00Z">
        <w:r w:rsidR="00A02055">
          <w:rPr>
            <w:rFonts w:ascii="Times New Roman" w:hAnsi="Times New Roman"/>
          </w:rPr>
          <w:t>sharing of application to another user</w:t>
        </w:r>
      </w:ins>
      <w:del w:id="572" w:author="Chokka,Deepthi Tejaswani" w:date="2020-06-22T16:38:00Z">
        <w:r w:rsidRPr="00E0147F" w:rsidDel="00A02055">
          <w:rPr>
            <w:rFonts w:ascii="Times New Roman" w:hAnsi="Times New Roman"/>
          </w:rPr>
          <w:delText>application</w:delText>
        </w:r>
      </w:del>
      <w:del w:id="573" w:author="Chokka,Deepthi Tejaswani" w:date="2020-06-22T16:37:00Z">
        <w:r w:rsidRPr="00E0147F" w:rsidDel="00A02055">
          <w:rPr>
            <w:rFonts w:ascii="Times New Roman" w:hAnsi="Times New Roman"/>
          </w:rPr>
          <w:delText xml:space="preserve"> wit</w:delText>
        </w:r>
      </w:del>
      <w:del w:id="574" w:author="Chokka,Deepthi Tejaswani" w:date="2020-06-22T16:35:00Z">
        <w:r w:rsidRPr="00E0147F" w:rsidDel="00A02055">
          <w:rPr>
            <w:rFonts w:ascii="Times New Roman" w:hAnsi="Times New Roman"/>
          </w:rPr>
          <w:delText>h</w:delText>
        </w:r>
      </w:del>
      <w:del w:id="575" w:author="Chokka,Deepthi Tejaswani" w:date="2020-06-22T16:38:00Z">
        <w:r w:rsidRPr="00E0147F" w:rsidDel="00A02055">
          <w:rPr>
            <w:rFonts w:ascii="Times New Roman" w:hAnsi="Times New Roman"/>
          </w:rPr>
          <w:delText xml:space="preserve"> other users</w:delText>
        </w:r>
      </w:del>
      <w:r w:rsidRPr="00E0147F">
        <w:rPr>
          <w:rFonts w:ascii="Times New Roman" w:hAnsi="Times New Roman"/>
        </w:rPr>
        <w:t>.</w:t>
      </w:r>
    </w:p>
    <w:p w:rsidR="00070915" w:rsidRPr="00E0147F" w:rsidRDefault="00070915" w:rsidP="00070915">
      <w:pPr>
        <w:rPr>
          <w:rFonts w:ascii="Times New Roman" w:hAnsi="Times New Roman"/>
        </w:rPr>
      </w:pPr>
    </w:p>
    <w:p w:rsidR="00982E85" w:rsidRPr="00982E85" w:rsidRDefault="00070915">
      <w:pPr>
        <w:numPr>
          <w:ilvl w:val="0"/>
          <w:numId w:val="10"/>
        </w:numPr>
        <w:rPr>
          <w:ins w:id="576" w:author="Chokka,Deepthi Tejaswani" w:date="2020-06-21T20:49:00Z"/>
          <w:rFonts w:ascii="Times New Roman" w:hAnsi="Times New Roman"/>
          <w:rPrChange w:id="577" w:author="Chokka,Deepthi Tejaswani" w:date="2020-06-21T20:49:00Z">
            <w:rPr>
              <w:ins w:id="578" w:author="Chokka,Deepthi Tejaswani" w:date="2020-06-21T20:49:00Z"/>
            </w:rPr>
          </w:rPrChange>
        </w:rPr>
        <w:pPrChange w:id="579" w:author="Chokka,Deepthi Tejaswani" w:date="2020-06-21T20:49:00Z">
          <w:pPr/>
        </w:pPrChange>
      </w:pPr>
      <w:r w:rsidRPr="00982E85">
        <w:rPr>
          <w:rFonts w:ascii="Times New Roman" w:hAnsi="Times New Roman"/>
          <w:b/>
        </w:rPr>
        <w:t>About Us:</w:t>
      </w:r>
      <w:r w:rsidRPr="00982E85">
        <w:rPr>
          <w:rFonts w:ascii="Times New Roman" w:hAnsi="Times New Roman"/>
        </w:rPr>
        <w:t xml:space="preserve"> </w:t>
      </w:r>
      <w:ins w:id="580" w:author="Chokka,Deepthi Tejaswani" w:date="2020-06-21T20:49:00Z">
        <w:r w:rsidR="00982E85" w:rsidRPr="00982E85">
          <w:rPr>
            <w:b/>
            <w:bCs/>
            <w:color w:val="0E101A"/>
          </w:rPr>
          <w:t> </w:t>
        </w:r>
        <w:r w:rsidR="00982E85"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ins>
    </w:p>
    <w:p w:rsidR="00070915" w:rsidDel="00FC5378" w:rsidRDefault="00070915">
      <w:pPr>
        <w:rPr>
          <w:del w:id="581" w:author="Chokka,Deepthi Tejaswani" w:date="2020-06-21T20:46:00Z"/>
          <w:rFonts w:ascii="Times New Roman" w:hAnsi="Times New Roman"/>
        </w:rPr>
      </w:pPr>
      <w:del w:id="582" w:author="Chokka,Deepthi Tejaswani" w:date="2020-06-21T20:49:00Z">
        <w:r w:rsidRPr="00E0147F" w:rsidDel="00982E85">
          <w:rPr>
            <w:rFonts w:ascii="Times New Roman" w:hAnsi="Times New Roman"/>
          </w:rPr>
          <w:delText>This gives a detailed information of about the application.</w:delText>
        </w:r>
      </w:del>
    </w:p>
    <w:p w:rsidR="00070915" w:rsidRPr="00FC5378" w:rsidRDefault="00070915">
      <w:pPr>
        <w:rPr>
          <w:rFonts w:ascii="Times New Roman" w:hAnsi="Times New Roman"/>
        </w:rPr>
      </w:pPr>
    </w:p>
    <w:p w:rsidR="00070915" w:rsidRPr="00174E40" w:rsidRDefault="00070915" w:rsidP="00FC5378">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ins w:id="583" w:author="Chokka,Deepthi Tejaswani" w:date="2020-06-21T20:44:00Z">
        <w:r w:rsidR="00FC5378"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ins>
      <w:del w:id="584" w:author="Chokka,Deepthi Tejaswani" w:date="2020-06-21T20:44:00Z">
        <w:r w:rsidRPr="00E0147F" w:rsidDel="00FC5378">
          <w:rPr>
            <w:rFonts w:ascii="Times New Roman" w:hAnsi="Times New Roman"/>
          </w:rPr>
          <w:delText>Provides information about frequently asked questions.</w:delText>
        </w:r>
      </w:del>
    </w:p>
    <w:p w:rsidR="00070915" w:rsidRPr="00E0147F" w:rsidRDefault="004B1E75" w:rsidP="003A40D1">
      <w:pPr>
        <w:pStyle w:val="Heading1"/>
        <w:rPr>
          <w:rFonts w:ascii="Times New Roman" w:hAnsi="Times New Roman"/>
        </w:rPr>
      </w:pPr>
      <w:r>
        <w:rPr>
          <w:rFonts w:ascii="Times New Roman" w:hAnsi="Times New Roman"/>
        </w:rPr>
        <w:lastRenderedPageBreak/>
        <w:tab/>
      </w:r>
      <w:r w:rsidR="00D46641">
        <w:rPr>
          <w:rFonts w:ascii="Times New Roman" w:hAnsi="Times New Roman"/>
        </w:rPr>
        <w:tab/>
      </w:r>
      <w:r>
        <w:rPr>
          <w:rFonts w:ascii="Times New Roman" w:hAnsi="Times New Roman"/>
        </w:rPr>
        <w:tab/>
      </w:r>
      <w:r w:rsidR="00070915" w:rsidRPr="00E0147F">
        <w:rPr>
          <w:rFonts w:ascii="Times New Roman" w:hAnsi="Times New Roman"/>
        </w:rPr>
        <w:t>Admin:</w:t>
      </w:r>
    </w:p>
    <w:p w:rsidR="00174E40" w:rsidRPr="00174E40" w:rsidRDefault="00174E40" w:rsidP="00174E40">
      <w:pPr>
        <w:numPr>
          <w:ilvl w:val="0"/>
          <w:numId w:val="11"/>
        </w:numPr>
        <w:rPr>
          <w:rFonts w:ascii="Times New Roman" w:hAnsi="Times New Roman"/>
        </w:rPr>
      </w:pPr>
      <w:r>
        <w:rPr>
          <w:rFonts w:ascii="Times New Roman" w:hAnsi="Times New Roman"/>
          <w:b/>
        </w:rPr>
        <w:t>Login</w:t>
      </w:r>
      <w:r w:rsidR="00070915" w:rsidRPr="00E0147F">
        <w:rPr>
          <w:rFonts w:ascii="Times New Roman" w:hAnsi="Times New Roman"/>
          <w:b/>
        </w:rPr>
        <w:t xml:space="preserve"> Page:</w:t>
      </w:r>
      <w:r w:rsidR="00070915" w:rsidRPr="00E0147F">
        <w:rPr>
          <w:rFonts w:ascii="Times New Roman" w:hAnsi="Times New Roman"/>
        </w:rPr>
        <w:t xml:space="preserve"> As soon as the admin gives his login details and clicks upon the sign-in button, it validates the details to log in successfully.</w:t>
      </w:r>
    </w:p>
    <w:p w:rsidR="00070915" w:rsidRPr="00E0147F" w:rsidRDefault="00070915" w:rsidP="00070915">
      <w:pPr>
        <w:ind w:left="720"/>
        <w:rPr>
          <w:rFonts w:ascii="Times New Roman" w:hAnsi="Times New Roman"/>
        </w:rPr>
      </w:pPr>
    </w:p>
    <w:p w:rsidR="006447B5" w:rsidRDefault="006447B5" w:rsidP="00174E40">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rsidR="006447B5" w:rsidRDefault="006447B5" w:rsidP="006447B5">
      <w:pPr>
        <w:pStyle w:val="ListParagraph"/>
        <w:rPr>
          <w:rFonts w:ascii="Times New Roman" w:hAnsi="Times New Roman"/>
          <w:b/>
        </w:rPr>
      </w:pPr>
    </w:p>
    <w:p w:rsidR="00DC0999" w:rsidRPr="00DC0999" w:rsidRDefault="00DC0999" w:rsidP="00174E40">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rsidR="00DC0999" w:rsidRDefault="00DC0999" w:rsidP="00DC0999">
      <w:pPr>
        <w:pStyle w:val="ListParagraph"/>
        <w:rPr>
          <w:rFonts w:ascii="Times New Roman" w:hAnsi="Times New Roman"/>
          <w:b/>
        </w:rPr>
      </w:pPr>
    </w:p>
    <w:p w:rsidR="00070915" w:rsidRPr="00174E40" w:rsidRDefault="00070915" w:rsidP="00174E40">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rsidR="00070915" w:rsidRPr="00E0147F" w:rsidRDefault="00070915" w:rsidP="00070915">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rsidR="00070915" w:rsidRPr="00E0147F" w:rsidRDefault="00070915" w:rsidP="00070915">
      <w:pPr>
        <w:rPr>
          <w:rFonts w:ascii="Times New Roman" w:hAnsi="Times New Roman"/>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Managing products page:</w:t>
      </w:r>
    </w:p>
    <w:p w:rsidR="00070915" w:rsidRPr="00E0147F" w:rsidRDefault="00070915" w:rsidP="00174E40">
      <w:pPr>
        <w:ind w:left="720"/>
        <w:rPr>
          <w:rFonts w:ascii="Times New Roman" w:hAnsi="Times New Roman"/>
          <w:b/>
        </w:rPr>
      </w:pPr>
      <w:r w:rsidRPr="00E0147F">
        <w:rPr>
          <w:rFonts w:ascii="Times New Roman" w:hAnsi="Times New Roman"/>
        </w:rPr>
        <w:t>This shows the list of products already added.</w:t>
      </w:r>
    </w:p>
    <w:p w:rsidR="00070915" w:rsidRPr="00174E40" w:rsidRDefault="00070915" w:rsidP="00174E40">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rsidR="00D83F2F" w:rsidRPr="00D83F2F" w:rsidRDefault="00070915" w:rsidP="00D83F2F">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rsidR="00070915" w:rsidRPr="00E0147F" w:rsidRDefault="00070915" w:rsidP="00DC0999">
      <w:pPr>
        <w:rPr>
          <w:rFonts w:ascii="Times New Roman" w:hAnsi="Times New Roman"/>
          <w:b/>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Check for orders placed:</w:t>
      </w:r>
    </w:p>
    <w:p w:rsidR="00DC0999" w:rsidRPr="00E0147F" w:rsidRDefault="00070915" w:rsidP="00DC0999">
      <w:pPr>
        <w:ind w:left="720"/>
        <w:rPr>
          <w:rFonts w:ascii="Times New Roman" w:hAnsi="Times New Roman"/>
        </w:rPr>
      </w:pPr>
      <w:r w:rsidRPr="00E0147F">
        <w:rPr>
          <w:rFonts w:ascii="Times New Roman" w:hAnsi="Times New Roman"/>
        </w:rPr>
        <w:t xml:space="preserve">This page shows all the orders so far ordered by </w:t>
      </w:r>
      <w:ins w:id="585" w:author="Chokka,Deepthi Tejaswani" w:date="2020-06-22T16:53:00Z">
        <w:r w:rsidR="00A168F0">
          <w:rPr>
            <w:rFonts w:ascii="Times New Roman" w:hAnsi="Times New Roman"/>
          </w:rPr>
          <w:t xml:space="preserve">different </w:t>
        </w:r>
      </w:ins>
      <w:r w:rsidRPr="00E0147F">
        <w:rPr>
          <w:rFonts w:ascii="Times New Roman" w:hAnsi="Times New Roman"/>
        </w:rPr>
        <w:t>customers.</w:t>
      </w:r>
    </w:p>
    <w:p w:rsidR="00070915" w:rsidRPr="00E0147F" w:rsidRDefault="00070915" w:rsidP="00070915">
      <w:pPr>
        <w:ind w:left="720"/>
        <w:rPr>
          <w:rFonts w:ascii="Times New Roman" w:hAnsi="Times New Roman"/>
        </w:rPr>
      </w:pPr>
    </w:p>
    <w:p w:rsidR="00070915" w:rsidRPr="00E0147F" w:rsidRDefault="00070915" w:rsidP="00070915">
      <w:pPr>
        <w:ind w:left="720"/>
        <w:rPr>
          <w:rFonts w:ascii="Times New Roman" w:hAnsi="Times New Roman"/>
        </w:rPr>
      </w:pPr>
    </w:p>
    <w:p w:rsidR="00070915" w:rsidRDefault="00070915" w:rsidP="00070915">
      <w:pPr>
        <w:ind w:left="720"/>
        <w:rPr>
          <w:ins w:id="586" w:author="Chokka,Deepthi Tejaswani" w:date="2020-06-22T19:11:00Z"/>
          <w:rFonts w:ascii="Times New Roman" w:hAnsi="Times New Roman"/>
        </w:rPr>
      </w:pPr>
    </w:p>
    <w:p w:rsidR="002433A1" w:rsidRDefault="002433A1" w:rsidP="00070915">
      <w:pPr>
        <w:ind w:left="720"/>
        <w:rPr>
          <w:ins w:id="587" w:author="Chokka,Deepthi Tejaswani" w:date="2020-06-22T19:11:00Z"/>
          <w:rFonts w:ascii="Times New Roman" w:hAnsi="Times New Roman"/>
        </w:rPr>
      </w:pPr>
    </w:p>
    <w:p w:rsidR="002433A1" w:rsidRDefault="002433A1" w:rsidP="00070915">
      <w:pPr>
        <w:ind w:left="720"/>
        <w:rPr>
          <w:ins w:id="588" w:author="Chokka,Deepthi Tejaswani" w:date="2020-06-22T19:11:00Z"/>
          <w:rFonts w:ascii="Times New Roman" w:hAnsi="Times New Roman"/>
        </w:rPr>
      </w:pPr>
    </w:p>
    <w:p w:rsidR="002433A1" w:rsidRDefault="002433A1" w:rsidP="00070915">
      <w:pPr>
        <w:ind w:left="720"/>
        <w:rPr>
          <w:ins w:id="589" w:author="Chokka,Deepthi Tejaswani" w:date="2020-06-22T19:11:00Z"/>
          <w:rFonts w:ascii="Times New Roman" w:hAnsi="Times New Roman"/>
        </w:rPr>
      </w:pPr>
    </w:p>
    <w:p w:rsidR="002433A1" w:rsidRDefault="002433A1" w:rsidP="00070915">
      <w:pPr>
        <w:ind w:left="720"/>
        <w:rPr>
          <w:ins w:id="590" w:author="Chokka,Deepthi Tejaswani" w:date="2020-06-22T19:11:00Z"/>
          <w:rFonts w:ascii="Times New Roman" w:hAnsi="Times New Roman"/>
        </w:rPr>
      </w:pPr>
    </w:p>
    <w:p w:rsidR="002433A1" w:rsidRDefault="002433A1" w:rsidP="00070915">
      <w:pPr>
        <w:ind w:left="720"/>
        <w:rPr>
          <w:ins w:id="591" w:author="Chokka,Deepthi Tejaswani" w:date="2020-06-22T19:11:00Z"/>
          <w:rFonts w:ascii="Times New Roman" w:hAnsi="Times New Roman"/>
        </w:rPr>
      </w:pPr>
    </w:p>
    <w:p w:rsidR="002433A1" w:rsidRDefault="002433A1" w:rsidP="00070915">
      <w:pPr>
        <w:ind w:left="720"/>
        <w:rPr>
          <w:ins w:id="592" w:author="Chokka,Deepthi Tejaswani" w:date="2020-06-22T19:11:00Z"/>
          <w:rFonts w:ascii="Times New Roman" w:hAnsi="Times New Roman"/>
        </w:rPr>
      </w:pPr>
    </w:p>
    <w:p w:rsidR="002433A1" w:rsidRDefault="002433A1" w:rsidP="00070915">
      <w:pPr>
        <w:ind w:left="720"/>
        <w:rPr>
          <w:ins w:id="593" w:author="Chokka,Deepthi Tejaswani" w:date="2020-06-22T19:11:00Z"/>
          <w:rFonts w:ascii="Times New Roman" w:hAnsi="Times New Roman"/>
        </w:rPr>
      </w:pPr>
    </w:p>
    <w:p w:rsidR="002433A1" w:rsidRDefault="002433A1" w:rsidP="00070915">
      <w:pPr>
        <w:ind w:left="720"/>
        <w:rPr>
          <w:ins w:id="594" w:author="Chokka,Deepthi Tejaswani" w:date="2020-06-22T19:11:00Z"/>
          <w:rFonts w:ascii="Times New Roman" w:hAnsi="Times New Roman"/>
        </w:rPr>
      </w:pPr>
    </w:p>
    <w:p w:rsidR="002433A1" w:rsidRDefault="002433A1" w:rsidP="00070915">
      <w:pPr>
        <w:ind w:left="720"/>
        <w:rPr>
          <w:ins w:id="595" w:author="Chokka,Deepthi Tejaswani" w:date="2020-06-22T19:11:00Z"/>
          <w:rFonts w:ascii="Times New Roman" w:hAnsi="Times New Roman"/>
        </w:rPr>
      </w:pPr>
    </w:p>
    <w:p w:rsidR="002433A1" w:rsidRDefault="002433A1" w:rsidP="00070915">
      <w:pPr>
        <w:ind w:left="720"/>
        <w:rPr>
          <w:ins w:id="596" w:author="Chokka,Deepthi Tejaswani" w:date="2020-06-22T19:11:00Z"/>
          <w:rFonts w:ascii="Times New Roman" w:hAnsi="Times New Roman"/>
        </w:rPr>
      </w:pPr>
    </w:p>
    <w:p w:rsidR="002433A1" w:rsidRDefault="002433A1" w:rsidP="00070915">
      <w:pPr>
        <w:ind w:left="720"/>
        <w:rPr>
          <w:ins w:id="597" w:author="Chokka,Deepthi Tejaswani" w:date="2020-06-22T19:11:00Z"/>
          <w:rFonts w:ascii="Times New Roman" w:hAnsi="Times New Roman"/>
        </w:rPr>
      </w:pPr>
    </w:p>
    <w:p w:rsidR="002433A1" w:rsidRDefault="002433A1" w:rsidP="00070915">
      <w:pPr>
        <w:ind w:left="720"/>
        <w:rPr>
          <w:ins w:id="598" w:author="Chokka,Deepthi Tejaswani" w:date="2020-06-22T19:11:00Z"/>
          <w:rFonts w:ascii="Times New Roman" w:hAnsi="Times New Roman"/>
        </w:rPr>
      </w:pPr>
    </w:p>
    <w:p w:rsidR="002433A1" w:rsidRDefault="002433A1" w:rsidP="00070915">
      <w:pPr>
        <w:ind w:left="720"/>
        <w:rPr>
          <w:ins w:id="599" w:author="Chokka,Deepthi Tejaswani" w:date="2020-06-22T19:11:00Z"/>
          <w:rFonts w:ascii="Times New Roman" w:hAnsi="Times New Roman"/>
        </w:rPr>
      </w:pPr>
    </w:p>
    <w:p w:rsidR="002433A1" w:rsidRDefault="002433A1" w:rsidP="00070915">
      <w:pPr>
        <w:ind w:left="720"/>
        <w:rPr>
          <w:ins w:id="600" w:author="Chokka,Deepthi Tejaswani" w:date="2020-06-22T19:11:00Z"/>
          <w:rFonts w:ascii="Times New Roman" w:hAnsi="Times New Roman"/>
        </w:rPr>
      </w:pPr>
    </w:p>
    <w:p w:rsidR="002433A1" w:rsidRDefault="002433A1" w:rsidP="00070915">
      <w:pPr>
        <w:ind w:left="720"/>
        <w:rPr>
          <w:ins w:id="601" w:author="Chokka,Deepthi Tejaswani" w:date="2020-06-22T19:11:00Z"/>
          <w:rFonts w:ascii="Times New Roman" w:hAnsi="Times New Roman"/>
        </w:rPr>
      </w:pPr>
    </w:p>
    <w:p w:rsidR="002433A1" w:rsidRDefault="002433A1" w:rsidP="00070915">
      <w:pPr>
        <w:ind w:left="720"/>
        <w:rPr>
          <w:ins w:id="602" w:author="Chokka,Deepthi Tejaswani" w:date="2020-06-22T19:11:00Z"/>
          <w:rFonts w:ascii="Times New Roman" w:hAnsi="Times New Roman"/>
        </w:rPr>
      </w:pPr>
    </w:p>
    <w:p w:rsidR="002433A1" w:rsidRDefault="002433A1" w:rsidP="00070915">
      <w:pPr>
        <w:ind w:left="720"/>
        <w:rPr>
          <w:ins w:id="603" w:author="Chokka,Deepthi Tejaswani" w:date="2020-06-22T19:11:00Z"/>
          <w:rFonts w:ascii="Times New Roman" w:hAnsi="Times New Roman"/>
        </w:rPr>
      </w:pPr>
    </w:p>
    <w:p w:rsidR="002433A1" w:rsidRDefault="002433A1" w:rsidP="00070915">
      <w:pPr>
        <w:ind w:left="720"/>
        <w:rPr>
          <w:ins w:id="604" w:author="Chokka,Deepthi Tejaswani" w:date="2020-06-22T19:11:00Z"/>
          <w:rFonts w:ascii="Times New Roman" w:hAnsi="Times New Roman"/>
        </w:rPr>
      </w:pPr>
    </w:p>
    <w:p w:rsidR="002433A1" w:rsidRDefault="002433A1" w:rsidP="00070915">
      <w:pPr>
        <w:ind w:left="720"/>
        <w:rPr>
          <w:ins w:id="605" w:author="Chokka,Deepthi Tejaswani" w:date="2020-06-22T19:11:00Z"/>
          <w:rFonts w:ascii="Times New Roman" w:hAnsi="Times New Roman"/>
        </w:rPr>
      </w:pPr>
    </w:p>
    <w:p w:rsidR="002433A1" w:rsidRPr="00E0147F" w:rsidDel="00D60035" w:rsidRDefault="002433A1" w:rsidP="00070915">
      <w:pPr>
        <w:ind w:left="720"/>
        <w:rPr>
          <w:del w:id="606" w:author="Chokka,Deepthi Tejaswani" w:date="2020-06-29T11:00:00Z"/>
          <w:rFonts w:ascii="Times New Roman" w:hAnsi="Times New Roman"/>
        </w:rPr>
      </w:pPr>
    </w:p>
    <w:p w:rsidR="00070915" w:rsidRPr="00E0147F" w:rsidDel="00D60035" w:rsidRDefault="00070915">
      <w:pPr>
        <w:rPr>
          <w:del w:id="607" w:author="Chokka,Deepthi Tejaswani" w:date="2020-06-29T11:00:00Z"/>
          <w:rFonts w:ascii="Times New Roman" w:hAnsi="Times New Roman"/>
        </w:rPr>
        <w:pPrChange w:id="608" w:author="Chokka,Deepthi Tejaswani" w:date="2020-06-29T11:00:00Z">
          <w:pPr>
            <w:ind w:left="720"/>
          </w:pPr>
        </w:pPrChange>
      </w:pPr>
    </w:p>
    <w:p w:rsidR="00070915" w:rsidRPr="00E0147F" w:rsidRDefault="00070915">
      <w:pPr>
        <w:rPr>
          <w:rFonts w:ascii="Times New Roman" w:hAnsi="Times New Roman"/>
        </w:rPr>
        <w:pPrChange w:id="609" w:author="Chokka,Deepthi Tejaswani" w:date="2020-06-29T11:00:00Z">
          <w:pPr>
            <w:ind w:left="720"/>
          </w:pPr>
        </w:pPrChange>
      </w:pPr>
    </w:p>
    <w:p w:rsidR="005D75BA" w:rsidRPr="00E0147F" w:rsidRDefault="005D75BA" w:rsidP="00070915">
      <w:pPr>
        <w:pStyle w:val="Title"/>
        <w:jc w:val="left"/>
        <w:rPr>
          <w:rFonts w:ascii="Times New Roman" w:hAnsi="Times New Roman"/>
          <w:b w:val="0"/>
          <w:sz w:val="24"/>
        </w:rPr>
      </w:pPr>
    </w:p>
    <w:p w:rsidR="00070915" w:rsidRPr="00E0147F" w:rsidRDefault="00070915" w:rsidP="004B1E75">
      <w:pPr>
        <w:pStyle w:val="Heading1"/>
        <w:numPr>
          <w:ilvl w:val="1"/>
          <w:numId w:val="24"/>
        </w:numPr>
        <w:rPr>
          <w:rFonts w:ascii="Times New Roman" w:hAnsi="Times New Roman"/>
        </w:rPr>
      </w:pPr>
      <w:r w:rsidRPr="00E0147F">
        <w:rPr>
          <w:rFonts w:ascii="Times New Roman" w:hAnsi="Times New Roman"/>
        </w:rPr>
        <w:lastRenderedPageBreak/>
        <w:t>Use Cases</w:t>
      </w:r>
    </w:p>
    <w:p w:rsidR="00070915" w:rsidRPr="00E0147F" w:rsidRDefault="00070915" w:rsidP="00070915">
      <w:pPr>
        <w:rPr>
          <w:rFonts w:ascii="Times New Roman" w:hAnsi="Times New Roman"/>
        </w:rPr>
      </w:pPr>
    </w:p>
    <w:p w:rsidR="00070915" w:rsidRPr="00E0147F" w:rsidRDefault="00070915" w:rsidP="00070915">
      <w:pPr>
        <w:rPr>
          <w:rFonts w:ascii="Times New Roman" w:hAnsi="Times New Roman"/>
          <w:noProof/>
        </w:rPr>
      </w:pPr>
      <w:r w:rsidRPr="00E0147F">
        <w:rPr>
          <w:rFonts w:ascii="Times New Roman" w:hAnsi="Times New Roman"/>
          <w:noProof/>
        </w:rPr>
        <w:drawing>
          <wp:inline distT="0" distB="0" distL="0" distR="0">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070915" w:rsidRPr="00E0147F" w:rsidRDefault="00070915" w:rsidP="00070915">
      <w:pPr>
        <w:jc w:val="center"/>
        <w:rPr>
          <w:rFonts w:ascii="Times New Roman" w:hAnsi="Times New Roman"/>
        </w:rPr>
      </w:pPr>
      <w:r w:rsidRPr="00E0147F">
        <w:rPr>
          <w:rFonts w:ascii="Times New Roman" w:hAnsi="Times New Roman"/>
          <w:noProof/>
        </w:rPr>
        <w:t>The image reference is given in the references.</w:t>
      </w:r>
    </w:p>
    <w:p w:rsidR="00D416DC" w:rsidRDefault="00D416DC" w:rsidP="00070915">
      <w:pPr>
        <w:pStyle w:val="Title"/>
        <w:rPr>
          <w:rFonts w:ascii="Times New Roman" w:hAnsi="Times New Roman"/>
        </w:rPr>
      </w:pPr>
    </w:p>
    <w:p w:rsidR="001D7679" w:rsidRDefault="00070915" w:rsidP="001D7679">
      <w:pPr>
        <w:pStyle w:val="Title"/>
        <w:numPr>
          <w:ilvl w:val="1"/>
          <w:numId w:val="24"/>
        </w:numPr>
        <w:jc w:val="left"/>
        <w:rPr>
          <w:rFonts w:ascii="Times New Roman" w:hAnsi="Times New Roman"/>
        </w:rPr>
      </w:pPr>
      <w:r w:rsidRPr="00E0147F">
        <w:rPr>
          <w:rFonts w:ascii="Times New Roman" w:hAnsi="Times New Roman"/>
        </w:rPr>
        <w:br w:type="page"/>
      </w:r>
    </w:p>
    <w:p w:rsidR="00D416DC" w:rsidRDefault="00D416DC" w:rsidP="001B1926">
      <w:pPr>
        <w:pStyle w:val="Title"/>
        <w:numPr>
          <w:ilvl w:val="1"/>
          <w:numId w:val="24"/>
        </w:numPr>
        <w:jc w:val="left"/>
        <w:rPr>
          <w:ins w:id="610" w:author="Chokka,Deepthi Tejaswani" w:date="2020-06-20T22:17:00Z"/>
          <w:rFonts w:ascii="Times New Roman" w:hAnsi="Times New Roman"/>
        </w:rPr>
      </w:pPr>
      <w:r>
        <w:rPr>
          <w:rFonts w:ascii="Times New Roman" w:hAnsi="Times New Roman"/>
        </w:rPr>
        <w:lastRenderedPageBreak/>
        <w:t>N</w:t>
      </w:r>
      <w:r w:rsidR="0058387A">
        <w:rPr>
          <w:rFonts w:ascii="Times New Roman" w:hAnsi="Times New Roman"/>
        </w:rPr>
        <w:t>on- F</w:t>
      </w:r>
      <w:r>
        <w:rPr>
          <w:rFonts w:ascii="Times New Roman" w:hAnsi="Times New Roman"/>
        </w:rPr>
        <w:t>unctional Requirements</w:t>
      </w:r>
    </w:p>
    <w:p w:rsidR="009F30D8" w:rsidRDefault="009F30D8">
      <w:pPr>
        <w:pStyle w:val="Title"/>
        <w:jc w:val="left"/>
        <w:rPr>
          <w:rFonts w:ascii="Times New Roman" w:hAnsi="Times New Roman"/>
        </w:rPr>
        <w:pPrChange w:id="611" w:author="Chokka,Deepthi Tejaswani" w:date="2020-06-20T22:17:00Z">
          <w:pPr>
            <w:pStyle w:val="Title"/>
            <w:numPr>
              <w:ilvl w:val="1"/>
              <w:numId w:val="24"/>
            </w:numPr>
            <w:ind w:left="1440" w:hanging="720"/>
            <w:jc w:val="left"/>
          </w:pPr>
        </w:pPrChange>
      </w:pPr>
    </w:p>
    <w:p w:rsidR="0058387A" w:rsidRDefault="0058387A" w:rsidP="001B1926">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rsidR="001B1926" w:rsidRPr="001D7679" w:rsidRDefault="001B1926" w:rsidP="0058387A">
      <w:pPr>
        <w:pStyle w:val="Title"/>
        <w:ind w:left="1440"/>
        <w:jc w:val="left"/>
        <w:rPr>
          <w:rFonts w:ascii="Times New Roman" w:hAnsi="Times New Roman"/>
          <w:b w:val="0"/>
          <w:sz w:val="24"/>
          <w:szCs w:val="24"/>
        </w:rPr>
      </w:pPr>
    </w:p>
    <w:p w:rsid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sidR="001D7679">
        <w:rPr>
          <w:rFonts w:ascii="Times New Roman" w:hAnsi="Times New Roman"/>
          <w:b/>
        </w:rPr>
        <w:t>:</w:t>
      </w:r>
      <w:r w:rsidRPr="001D7679">
        <w:rPr>
          <w:rFonts w:ascii="Times New Roman" w:hAnsi="Times New Roman"/>
        </w:rPr>
        <w:t xml:space="preserve"> </w:t>
      </w:r>
    </w:p>
    <w:p w:rsidR="0058387A" w:rsidRPr="001D7679" w:rsidRDefault="001D7679" w:rsidP="001D7679">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w:t>
      </w:r>
      <w:r w:rsidR="0058387A" w:rsidRPr="001D7679">
        <w:rPr>
          <w:rFonts w:ascii="Times New Roman" w:hAnsi="Times New Roman"/>
        </w:rPr>
        <w:t xml:space="preserve"> mobile application will be developed using Android Studio which will, thanks to the good algorithms that will be used, guarantee a high execution speed and a minimized response time.</w:t>
      </w:r>
    </w:p>
    <w:p w:rsidR="001D7679" w:rsidRP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Reliability</w:t>
      </w:r>
      <w:r w:rsidR="001D7679" w:rsidRPr="001D7679">
        <w:rPr>
          <w:rFonts w:ascii="Times New Roman" w:hAnsi="Times New Roman"/>
          <w:b/>
        </w:rPr>
        <w:t xml:space="preserve"> requirements</w:t>
      </w:r>
      <w:r w:rsidRPr="001D7679">
        <w:rPr>
          <w:rFonts w:ascii="Times New Roman" w:hAnsi="Times New Roman"/>
          <w:b/>
        </w:rPr>
        <w:t>:</w:t>
      </w:r>
      <w:r w:rsidRPr="001D7679">
        <w:rPr>
          <w:rFonts w:ascii="Times New Roman" w:hAnsi="Times New Roman"/>
          <w:b/>
          <w:bCs/>
          <w:color w:val="222222"/>
          <w:shd w:val="clear" w:color="auto" w:fill="FFFFFF"/>
        </w:rPr>
        <w:t xml:space="preserve"> </w:t>
      </w:r>
    </w:p>
    <w:p w:rsidR="0058387A" w:rsidRPr="001D7679" w:rsidRDefault="0058387A" w:rsidP="001D7679">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rsidR="001D7679" w:rsidRPr="001D7679" w:rsidRDefault="0058387A" w:rsidP="001D7679">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rsid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rsidR="001B1926" w:rsidRDefault="001B1926"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w:t>
      </w:r>
      <w:r w:rsidR="0058387A" w:rsidRPr="001B1926">
        <w:rPr>
          <w:rFonts w:ascii="Times New Roman" w:hAnsi="Times New Roman"/>
          <w:b/>
        </w:rPr>
        <w:t>equirements:</w:t>
      </w:r>
      <w:r w:rsidR="0058387A" w:rsidRPr="001B1926">
        <w:rPr>
          <w:rFonts w:ascii="Times New Roman" w:hAnsi="Times New Roman"/>
        </w:rPr>
        <w:t xml:space="preserve"> </w:t>
      </w:r>
    </w:p>
    <w:p w:rsidR="001B1926" w:rsidRP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 xml:space="preserve">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w:t>
      </w:r>
      <w:r w:rsidR="001B1926" w:rsidRPr="001B1926">
        <w:rPr>
          <w:rFonts w:ascii="Times New Roman" w:hAnsi="Times New Roman"/>
        </w:rPr>
        <w:t>orders. Integrity</w:t>
      </w:r>
      <w:r w:rsidRPr="001B1926">
        <w:rPr>
          <w:rFonts w:ascii="Times New Roman" w:hAnsi="Times New Roman"/>
        </w:rPr>
        <w:t>: Only the users can modify their personal info. Authenticity: No one can access, modify or delete other accounts’ information.</w:t>
      </w:r>
    </w:p>
    <w:p w:rsidR="001B1926" w:rsidRDefault="0058387A"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w:t>
      </w:r>
      <w:r w:rsidR="001D7679" w:rsidRPr="001D7679">
        <w:rPr>
          <w:rFonts w:ascii="Times New Roman" w:hAnsi="Times New Roman"/>
          <w:b/>
        </w:rPr>
        <w:t xml:space="preserve"> Requirements:</w:t>
      </w:r>
      <w:r w:rsidR="001D7679" w:rsidRPr="001D7679">
        <w:rPr>
          <w:rFonts w:ascii="Times New Roman" w:hAnsi="Times New Roman"/>
        </w:rPr>
        <w:t xml:space="preserve"> </w:t>
      </w:r>
    </w:p>
    <w:p w:rsidR="0058387A" w:rsidRPr="001B1926" w:rsidRDefault="001D7679"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w:t>
      </w:r>
      <w:r w:rsidR="0058387A" w:rsidRPr="001D7679">
        <w:rPr>
          <w:rFonts w:ascii="Times New Roman" w:hAnsi="Times New Roman"/>
        </w:rPr>
        <w:t xml:space="preserve">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rsidR="0058387A" w:rsidRDefault="0058387A" w:rsidP="0058387A">
      <w:pPr>
        <w:pStyle w:val="Title"/>
        <w:ind w:left="1440"/>
        <w:jc w:val="left"/>
        <w:rPr>
          <w:rFonts w:ascii="Times New Roman" w:hAnsi="Times New Roman"/>
        </w:rPr>
      </w:pPr>
    </w:p>
    <w:p w:rsidR="0058387A" w:rsidRDefault="0058387A" w:rsidP="0058387A">
      <w:pPr>
        <w:pStyle w:val="Title"/>
        <w:ind w:left="1440"/>
        <w:jc w:val="left"/>
        <w:rPr>
          <w:rFonts w:ascii="Times New Roman" w:hAnsi="Times New Roman"/>
        </w:rPr>
      </w:pPr>
    </w:p>
    <w:p w:rsidR="00D416DC" w:rsidRDefault="00D416DC" w:rsidP="00D416DC">
      <w:pPr>
        <w:pStyle w:val="Title"/>
        <w:ind w:left="1440"/>
        <w:jc w:val="left"/>
        <w:rPr>
          <w:rFonts w:ascii="Times New Roman" w:hAnsi="Times New Roman"/>
        </w:rPr>
      </w:pPr>
    </w:p>
    <w:p w:rsidR="00D416DC" w:rsidRPr="00E0147F" w:rsidRDefault="00D416DC" w:rsidP="00D416DC">
      <w:pPr>
        <w:pStyle w:val="Title"/>
        <w:ind w:left="1440"/>
        <w:jc w:val="left"/>
        <w:rPr>
          <w:rStyle w:val="Strong"/>
          <w:rFonts w:ascii="Times New Roman" w:hAnsi="Times New Roman"/>
        </w:rPr>
      </w:pPr>
    </w:p>
    <w:p w:rsidR="008D568F" w:rsidRPr="00E0147F" w:rsidRDefault="008D568F" w:rsidP="008D568F">
      <w:pPr>
        <w:pStyle w:val="Title"/>
        <w:rPr>
          <w:rFonts w:ascii="Times New Roman" w:hAnsi="Times New Roman"/>
        </w:rPr>
      </w:pPr>
      <w:r w:rsidRPr="00E0147F">
        <w:rPr>
          <w:rFonts w:ascii="Times New Roman" w:hAnsi="Times New Roman"/>
        </w:rPr>
        <w:t xml:space="preserve">4. </w:t>
      </w:r>
      <w:del w:id="612" w:author="Chokka,Deepthi Tejaswani" w:date="2020-06-28T20:01:00Z">
        <w:r w:rsidRPr="00E0147F" w:rsidDel="00AC1FF6">
          <w:rPr>
            <w:rFonts w:ascii="Times New Roman" w:hAnsi="Times New Roman"/>
          </w:rPr>
          <w:delText>Design</w:delText>
        </w:r>
      </w:del>
      <w:ins w:id="613" w:author="Chokka,Deepthi Tejaswani" w:date="2020-06-29T10:59:00Z">
        <w:r w:rsidR="00D60035">
          <w:rPr>
            <w:rFonts w:ascii="Times New Roman" w:hAnsi="Times New Roman"/>
          </w:rPr>
          <w:t>Design</w:t>
        </w:r>
      </w:ins>
    </w:p>
    <w:p w:rsidR="008D568F" w:rsidRDefault="008D568F" w:rsidP="008D568F">
      <w:pPr>
        <w:pStyle w:val="Heading1"/>
        <w:rPr>
          <w:rFonts w:ascii="Times New Roman" w:hAnsi="Times New Roman"/>
        </w:rPr>
      </w:pPr>
      <w:r w:rsidRPr="00E0147F">
        <w:rPr>
          <w:rFonts w:ascii="Times New Roman" w:hAnsi="Times New Roman"/>
        </w:rPr>
        <w:t>4.1. ER diagram</w:t>
      </w:r>
      <w:r w:rsidR="005D75BA">
        <w:rPr>
          <w:rFonts w:ascii="Times New Roman" w:hAnsi="Times New Roman"/>
        </w:rPr>
        <w:t>:</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sidR="003A40D1">
        <w:rPr>
          <w:rFonts w:ascii="Times New Roman" w:hAnsi="Times New Roman"/>
        </w:rPr>
        <w:t xml:space="preserve"> website information. Customer t</w:t>
      </w:r>
      <w:r w:rsidRPr="00E0147F">
        <w:rPr>
          <w:rFonts w:ascii="Times New Roman" w:hAnsi="Times New Roman"/>
        </w:rPr>
        <w:t>able contains all the</w:t>
      </w:r>
      <w:r w:rsidR="003A40D1">
        <w:rPr>
          <w:rFonts w:ascii="Times New Roman" w:hAnsi="Times New Roman"/>
        </w:rPr>
        <w:t xml:space="preserve"> </w:t>
      </w:r>
      <w:del w:id="614" w:author="Chokka,Deepthi Tejaswani" w:date="2020-06-20T22:17:00Z">
        <w:r w:rsidR="003A40D1" w:rsidDel="009F30D8">
          <w:rPr>
            <w:rFonts w:ascii="Times New Roman" w:hAnsi="Times New Roman"/>
          </w:rPr>
          <w:delText>necesary</w:delText>
        </w:r>
      </w:del>
      <w:ins w:id="615" w:author="Chokka,Deepthi Tejaswani" w:date="2020-06-20T22:17:00Z">
        <w:r w:rsidR="009F30D8">
          <w:rPr>
            <w:rFonts w:ascii="Times New Roman" w:hAnsi="Times New Roman"/>
          </w:rPr>
          <w:t>necessary</w:t>
        </w:r>
      </w:ins>
      <w:r w:rsidRPr="00E0147F">
        <w:rPr>
          <w:rFonts w:ascii="Times New Roman" w:hAnsi="Times New Roman"/>
        </w:rPr>
        <w:t xml:space="preserve"> inform</w:t>
      </w:r>
      <w:r w:rsidR="003A40D1">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rsidR="005D75BA" w:rsidRPr="005D75BA" w:rsidRDefault="005D75BA" w:rsidP="005D75BA"/>
    <w:p w:rsidR="008D568F" w:rsidRPr="00E0147F" w:rsidRDefault="008D568F" w:rsidP="008D568F">
      <w:pPr>
        <w:rPr>
          <w:rFonts w:ascii="Times New Roman" w:hAnsi="Times New Roman"/>
        </w:rPr>
      </w:pPr>
    </w:p>
    <w:p w:rsidR="008D568F" w:rsidRPr="00E0147F" w:rsidRDefault="008D568F" w:rsidP="008D568F">
      <w:pPr>
        <w:pStyle w:val="Heading2"/>
        <w:rPr>
          <w:rFonts w:ascii="Times New Roman" w:hAnsi="Times New Roman" w:cs="Times New Roman"/>
        </w:rPr>
      </w:pPr>
      <w:r w:rsidRPr="00E0147F">
        <w:rPr>
          <w:rFonts w:ascii="Times New Roman" w:hAnsi="Times New Roman" w:cs="Times New Roman"/>
          <w:noProof/>
        </w:rPr>
        <w:drawing>
          <wp:inline distT="0" distB="0" distL="0" distR="0">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rsidR="008D568F" w:rsidRPr="00E0147F" w:rsidRDefault="008D568F" w:rsidP="008D568F">
      <w:pPr>
        <w:rPr>
          <w:rFonts w:ascii="Times New Roman" w:hAnsi="Times New Roman"/>
        </w:rPr>
      </w:pPr>
    </w:p>
    <w:p w:rsidR="008D568F" w:rsidRPr="00E0147F" w:rsidDel="00D60035" w:rsidRDefault="008D568F" w:rsidP="008D568F">
      <w:pPr>
        <w:rPr>
          <w:del w:id="616" w:author="Chokka,Deepthi Tejaswani" w:date="2020-06-29T11:00:00Z"/>
          <w:rFonts w:ascii="Times New Roman" w:hAnsi="Times New Roman"/>
        </w:rPr>
      </w:pPr>
    </w:p>
    <w:p w:rsidR="008D568F" w:rsidRPr="00E0147F" w:rsidDel="00D60035" w:rsidRDefault="008D568F" w:rsidP="008D568F">
      <w:pPr>
        <w:rPr>
          <w:del w:id="617" w:author="Chokka,Deepthi Tejaswani" w:date="2020-06-29T11:00:00Z"/>
          <w:rFonts w:ascii="Times New Roman" w:hAnsi="Times New Roman"/>
        </w:rPr>
      </w:pPr>
    </w:p>
    <w:p w:rsidR="005C16EE" w:rsidRPr="00E0147F" w:rsidDel="00D60035" w:rsidRDefault="005C16EE" w:rsidP="005C16EE">
      <w:pPr>
        <w:pStyle w:val="Title"/>
        <w:rPr>
          <w:del w:id="618" w:author="Chokka,Deepthi Tejaswani" w:date="2020-06-29T11:00:00Z"/>
          <w:rStyle w:val="Strong"/>
          <w:rFonts w:ascii="Times New Roman" w:hAnsi="Times New Roman"/>
        </w:rPr>
      </w:pPr>
    </w:p>
    <w:p w:rsidR="005C16EE" w:rsidRPr="00E0147F" w:rsidRDefault="005C16EE" w:rsidP="005C16EE">
      <w:pPr>
        <w:pStyle w:val="Title"/>
        <w:jc w:val="left"/>
        <w:rPr>
          <w:rStyle w:val="Strong"/>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lastRenderedPageBreak/>
        <w:t>4.2. GUI</w:t>
      </w:r>
    </w:p>
    <w:p w:rsidR="00490B7C" w:rsidRPr="00E0147F" w:rsidRDefault="00490B7C" w:rsidP="00490B7C">
      <w:pPr>
        <w:pStyle w:val="Heading1"/>
        <w:rPr>
          <w:rFonts w:ascii="Times New Roman" w:hAnsi="Times New Roman"/>
        </w:rPr>
      </w:pPr>
      <w:r w:rsidRPr="00E0147F">
        <w:rPr>
          <w:rFonts w:ascii="Times New Roman" w:hAnsi="Times New Roman"/>
        </w:rPr>
        <w:t>Customer’s Flow:</w:t>
      </w: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lastRenderedPageBreak/>
        <w:t>Admin’s Flow</w:t>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rsidR="002433A1" w:rsidRDefault="002433A1">
      <w:pPr>
        <w:rPr>
          <w:ins w:id="619" w:author="Chokka,Deepthi Tejaswani" w:date="2020-06-29T10:58:00Z"/>
          <w:rFonts w:ascii="Times New Roman" w:hAnsi="Times New Roman"/>
        </w:rPr>
      </w:pPr>
    </w:p>
    <w:p w:rsidR="00D60035" w:rsidRDefault="00D60035">
      <w:pPr>
        <w:rPr>
          <w:ins w:id="620" w:author="Chokka,Deepthi Tejaswani" w:date="2020-06-29T10:58:00Z"/>
          <w:rFonts w:ascii="Times New Roman" w:hAnsi="Times New Roman"/>
        </w:rPr>
      </w:pPr>
    </w:p>
    <w:p w:rsidR="00D60035" w:rsidRDefault="00D60035">
      <w:pPr>
        <w:rPr>
          <w:ins w:id="621" w:author="Chokka,Deepthi Tejaswani" w:date="2020-06-29T10:58:00Z"/>
          <w:rFonts w:ascii="Times New Roman" w:hAnsi="Times New Roman"/>
        </w:rPr>
      </w:pPr>
    </w:p>
    <w:p w:rsidR="00D60035" w:rsidRDefault="00D60035">
      <w:pPr>
        <w:rPr>
          <w:ins w:id="622" w:author="Chokka,Deepthi Tejaswani" w:date="2020-06-29T10:58:00Z"/>
          <w:rFonts w:ascii="Times New Roman" w:hAnsi="Times New Roman"/>
        </w:rPr>
      </w:pPr>
    </w:p>
    <w:p w:rsidR="00D60035" w:rsidRDefault="00D60035">
      <w:pPr>
        <w:rPr>
          <w:ins w:id="623" w:author="Chokka,Deepthi Tejaswani" w:date="2020-06-29T10:58:00Z"/>
          <w:rFonts w:ascii="Times New Roman" w:hAnsi="Times New Roman"/>
        </w:rPr>
      </w:pPr>
    </w:p>
    <w:p w:rsidR="00D60035" w:rsidRDefault="00D60035">
      <w:pPr>
        <w:rPr>
          <w:ins w:id="624" w:author="Chokka,Deepthi Tejaswani" w:date="2020-06-29T10:58:00Z"/>
          <w:rFonts w:ascii="Times New Roman" w:hAnsi="Times New Roman"/>
        </w:rPr>
      </w:pPr>
    </w:p>
    <w:p w:rsidR="00D60035" w:rsidRDefault="00D60035">
      <w:pPr>
        <w:pStyle w:val="ListParagraph"/>
        <w:ind w:left="360"/>
        <w:rPr>
          <w:ins w:id="625" w:author="Chokka,Deepthi Tejaswani" w:date="2020-06-29T11:01:00Z"/>
          <w:rFonts w:ascii="Times New Roman" w:hAnsi="Times New Roman"/>
          <w:b/>
          <w:sz w:val="32"/>
          <w:szCs w:val="32"/>
        </w:rPr>
        <w:pPrChange w:id="626" w:author="Chokka,Deepthi Tejaswani" w:date="2020-06-29T11:01:00Z">
          <w:pPr/>
        </w:pPrChange>
      </w:pPr>
    </w:p>
    <w:p w:rsidR="00D60035" w:rsidRDefault="00D60035">
      <w:pPr>
        <w:pStyle w:val="ListParagraph"/>
        <w:ind w:left="360"/>
        <w:rPr>
          <w:ins w:id="627" w:author="Chokka,Deepthi Tejaswani" w:date="2020-06-29T11:01:00Z"/>
          <w:rFonts w:ascii="Times New Roman" w:hAnsi="Times New Roman"/>
          <w:b/>
          <w:sz w:val="32"/>
          <w:szCs w:val="32"/>
        </w:rPr>
        <w:pPrChange w:id="628" w:author="Chokka,Deepthi Tejaswani" w:date="2020-06-29T11:01:00Z">
          <w:pPr/>
        </w:pPrChange>
      </w:pPr>
    </w:p>
    <w:p w:rsidR="00D60035" w:rsidRDefault="00D60035">
      <w:pPr>
        <w:pStyle w:val="ListParagraph"/>
        <w:ind w:left="360"/>
        <w:rPr>
          <w:ins w:id="629" w:author="Chokka,Deepthi Tejaswani" w:date="2020-06-29T11:01:00Z"/>
          <w:rFonts w:ascii="Times New Roman" w:hAnsi="Times New Roman"/>
          <w:b/>
          <w:sz w:val="32"/>
          <w:szCs w:val="32"/>
        </w:rPr>
        <w:pPrChange w:id="630" w:author="Chokka,Deepthi Tejaswani" w:date="2020-06-29T11:01:00Z">
          <w:pPr/>
        </w:pPrChange>
      </w:pPr>
    </w:p>
    <w:p w:rsidR="006B4BB2" w:rsidRPr="00AA150C" w:rsidRDefault="00D60035">
      <w:pPr>
        <w:pStyle w:val="ListParagraph"/>
        <w:numPr>
          <w:ilvl w:val="0"/>
          <w:numId w:val="38"/>
        </w:numPr>
        <w:jc w:val="center"/>
        <w:rPr>
          <w:ins w:id="631" w:author="Chokka,Deepthi Tejaswani" w:date="2020-06-29T11:17:00Z"/>
          <w:rFonts w:ascii="Times New Roman" w:hAnsi="Times New Roman"/>
          <w:b/>
          <w:sz w:val="32"/>
          <w:szCs w:val="32"/>
          <w:rPrChange w:id="632" w:author="Chokka,Deepthi Tejaswani" w:date="2020-06-29T11:34:00Z">
            <w:rPr>
              <w:ins w:id="633" w:author="Chokka,Deepthi Tejaswani" w:date="2020-06-29T11:17:00Z"/>
            </w:rPr>
          </w:rPrChange>
        </w:rPr>
        <w:pPrChange w:id="634" w:author="Chokka,Deepthi Tejaswani" w:date="2020-06-29T11:34:00Z">
          <w:pPr/>
        </w:pPrChange>
      </w:pPr>
      <w:ins w:id="635" w:author="Chokka,Deepthi Tejaswani" w:date="2020-06-29T10:59:00Z">
        <w:r w:rsidRPr="00D60035">
          <w:rPr>
            <w:rFonts w:ascii="Times New Roman" w:hAnsi="Times New Roman"/>
            <w:b/>
            <w:sz w:val="32"/>
            <w:szCs w:val="32"/>
            <w:rPrChange w:id="636" w:author="Chokka,Deepthi Tejaswani" w:date="2020-06-29T11:01:00Z">
              <w:rPr>
                <w:rFonts w:ascii="Times New Roman" w:hAnsi="Times New Roman"/>
              </w:rPr>
            </w:rPrChange>
          </w:rPr>
          <w:lastRenderedPageBreak/>
          <w:t>Technical Manual</w:t>
        </w:r>
      </w:ins>
    </w:p>
    <w:p w:rsidR="006B4BB2" w:rsidRPr="00E705C3" w:rsidRDefault="006B4BB2">
      <w:pPr>
        <w:pStyle w:val="Heading1"/>
        <w:rPr>
          <w:ins w:id="637" w:author="Chokka,Deepthi Tejaswani" w:date="2020-06-29T11:19:00Z"/>
          <w:rFonts w:ascii="Times New Roman" w:hAnsi="Times New Roman"/>
          <w:rPrChange w:id="638" w:author="Chokka,Deepthi Tejaswani" w:date="2020-06-29T14:21:00Z">
            <w:rPr>
              <w:ins w:id="639" w:author="Chokka,Deepthi Tejaswani" w:date="2020-06-29T11:19:00Z"/>
            </w:rPr>
          </w:rPrChange>
        </w:rPr>
        <w:pPrChange w:id="640" w:author="Chokka,Deepthi Tejaswani" w:date="2020-06-29T11:19:00Z">
          <w:pPr/>
        </w:pPrChange>
      </w:pPr>
      <w:ins w:id="641" w:author="Chokka,Deepthi Tejaswani" w:date="2020-06-29T11:18:00Z">
        <w:r w:rsidRPr="00E705C3">
          <w:rPr>
            <w:rFonts w:ascii="Times New Roman" w:hAnsi="Times New Roman"/>
            <w:rPrChange w:id="642" w:author="Chokka,Deepthi Tejaswani" w:date="2020-06-29T14:21:00Z">
              <w:rPr/>
            </w:rPrChange>
          </w:rPr>
          <w:t xml:space="preserve">6.1. </w:t>
        </w:r>
      </w:ins>
      <w:ins w:id="643" w:author="Chokka,Deepthi Tejaswani" w:date="2020-06-29T11:17:00Z">
        <w:r w:rsidRPr="00E705C3">
          <w:rPr>
            <w:rFonts w:ascii="Times New Roman" w:hAnsi="Times New Roman"/>
            <w:rPrChange w:id="644" w:author="Chokka,Deepthi Tejaswani" w:date="2020-06-29T14:21:00Z">
              <w:rPr/>
            </w:rPrChange>
          </w:rPr>
          <w:t>Purpose:</w:t>
        </w:r>
      </w:ins>
    </w:p>
    <w:p w:rsidR="00AA150C" w:rsidRDefault="006B4BB2">
      <w:pPr>
        <w:rPr>
          <w:ins w:id="645" w:author="Chokka,Deepthi Tejaswani" w:date="2020-06-29T13:38:00Z"/>
          <w:rFonts w:ascii="Times New Roman" w:hAnsi="Times New Roman"/>
        </w:rPr>
      </w:pPr>
      <w:ins w:id="646" w:author="Chokka,Deepthi Tejaswani" w:date="2020-06-29T11:17:00Z">
        <w:r w:rsidRPr="006B4BB2">
          <w:rPr>
            <w:rFonts w:ascii="Times New Roman" w:hAnsi="Times New Roman"/>
            <w:rPrChange w:id="647" w:author="Chokka,Deepthi Tejaswani" w:date="2020-06-29T11:20:00Z">
              <w:rPr/>
            </w:rPrChange>
          </w:rPr>
          <w:t>T</w:t>
        </w:r>
      </w:ins>
      <w:ins w:id="648" w:author="Chokka,Deepthi Tejaswani" w:date="2020-06-29T11:18:00Z">
        <w:r w:rsidRPr="006B4BB2">
          <w:rPr>
            <w:rFonts w:ascii="Times New Roman" w:hAnsi="Times New Roman"/>
            <w:rPrChange w:id="649" w:author="Chokka,Deepthi Tejaswani" w:date="2020-06-29T11:20:00Z">
              <w:rPr/>
            </w:rPrChange>
          </w:rPr>
          <w:t xml:space="preserve">he purpose of this manual is to provide the gist of the </w:t>
        </w:r>
      </w:ins>
      <w:ins w:id="650" w:author="Chokka,Deepthi Tejaswani" w:date="2020-06-29T11:20:00Z">
        <w:r>
          <w:rPr>
            <w:rFonts w:ascii="Times New Roman" w:hAnsi="Times New Roman"/>
          </w:rPr>
          <w:t>project as to how a part of the project works accordingly.</w:t>
        </w:r>
      </w:ins>
      <w:ins w:id="651" w:author="Chokka,Deepthi Tejaswani" w:date="2020-06-29T11:24:00Z">
        <w:r>
          <w:rPr>
            <w:rFonts w:ascii="Times New Roman" w:hAnsi="Times New Roman"/>
          </w:rPr>
          <w:t xml:space="preserve"> The manual is intended to provide assistance to the people who </w:t>
        </w:r>
        <w:r w:rsidR="00AA150C">
          <w:rPr>
            <w:rFonts w:ascii="Times New Roman" w:hAnsi="Times New Roman"/>
          </w:rPr>
          <w:t xml:space="preserve">are using the application. </w:t>
        </w:r>
      </w:ins>
      <w:ins w:id="652" w:author="Chokka,Deepthi Tejaswani" w:date="2020-06-29T11:25:00Z">
        <w:r w:rsidR="00AA150C">
          <w:rPr>
            <w:rFonts w:ascii="Times New Roman" w:hAnsi="Times New Roman"/>
          </w:rPr>
          <w:t xml:space="preserve">This allows us to provide the detailed description of the application to another person in case if </w:t>
        </w:r>
      </w:ins>
      <w:ins w:id="653" w:author="Chokka,Deepthi Tejaswani" w:date="2020-06-29T11:26:00Z">
        <w:r w:rsidR="00AA150C">
          <w:rPr>
            <w:rFonts w:ascii="Times New Roman" w:hAnsi="Times New Roman"/>
          </w:rPr>
          <w:t>we have to hand over our job to complete or modify our project as and when required.</w:t>
        </w:r>
      </w:ins>
    </w:p>
    <w:p w:rsidR="006C47E7" w:rsidRDefault="006C47E7">
      <w:pPr>
        <w:rPr>
          <w:ins w:id="654" w:author="Chokka,Deepthi Tejaswani" w:date="2020-06-29T13:38:00Z"/>
          <w:rFonts w:ascii="Times New Roman" w:hAnsi="Times New Roman"/>
        </w:rPr>
      </w:pPr>
    </w:p>
    <w:p w:rsidR="006C47E7" w:rsidRDefault="006C47E7">
      <w:pPr>
        <w:pStyle w:val="Heading1"/>
        <w:rPr>
          <w:ins w:id="655" w:author="Chokka,Deepthi Tejaswani" w:date="2020-06-29T13:57:00Z"/>
          <w:rFonts w:ascii="Times New Roman" w:hAnsi="Times New Roman"/>
        </w:rPr>
        <w:pPrChange w:id="656" w:author="Chokka,Deepthi Tejaswani" w:date="2020-06-29T13:39:00Z">
          <w:pPr/>
        </w:pPrChange>
      </w:pPr>
      <w:ins w:id="657" w:author="Chokka,Deepthi Tejaswani" w:date="2020-06-29T13:38:00Z">
        <w:r w:rsidRPr="006C47E7">
          <w:rPr>
            <w:rFonts w:ascii="Times New Roman" w:hAnsi="Times New Roman"/>
            <w:rPrChange w:id="658" w:author="Chokka,Deepthi Tejaswani" w:date="2020-06-29T13:39:00Z">
              <w:rPr/>
            </w:rPrChange>
          </w:rPr>
          <w:t>6.2. Scope:</w:t>
        </w:r>
      </w:ins>
    </w:p>
    <w:p w:rsidR="00A0455B" w:rsidRDefault="00C43EF8">
      <w:pPr>
        <w:rPr>
          <w:ins w:id="659" w:author="Chokka,Deepthi Tejaswani" w:date="2020-06-29T14:09:00Z"/>
        </w:rPr>
      </w:pPr>
      <w:ins w:id="660" w:author="Chokka,Deepthi Tejaswani" w:date="2020-06-29T14:07:00Z">
        <w:r>
          <w:t xml:space="preserve">This manual describes about the GUI </w:t>
        </w:r>
      </w:ins>
      <w:ins w:id="661" w:author="Chokka,Deepthi Tejaswani" w:date="2020-06-29T14:08:00Z">
        <w:r>
          <w:t xml:space="preserve">and backend </w:t>
        </w:r>
      </w:ins>
      <w:ins w:id="662" w:author="Chokka,Deepthi Tejaswani" w:date="2020-06-29T14:07:00Z">
        <w:r>
          <w:t xml:space="preserve">of the </w:t>
        </w:r>
      </w:ins>
      <w:ins w:id="663" w:author="Chokka,Deepthi Tejaswani" w:date="2020-06-29T14:08:00Z">
        <w:r>
          <w:t>Pets Chewy Project which is used as an e-commerce website for buying the products which are related to pets.</w:t>
        </w:r>
      </w:ins>
      <w:ins w:id="664" w:author="Chokka,Deepthi Tejaswani" w:date="2020-06-29T14:09:00Z">
        <w:r>
          <w:t xml:space="preserve"> </w:t>
        </w:r>
      </w:ins>
    </w:p>
    <w:p w:rsidR="00C43EF8" w:rsidRDefault="00C43EF8">
      <w:pPr>
        <w:rPr>
          <w:ins w:id="665" w:author="Chokka,Deepthi Tejaswani" w:date="2020-06-29T14:09:00Z"/>
        </w:rPr>
      </w:pPr>
    </w:p>
    <w:p w:rsidR="00C43EF8" w:rsidRDefault="00C43EF8" w:rsidP="00C43EF8">
      <w:pPr>
        <w:rPr>
          <w:ins w:id="666" w:author="Chokka,Deepthi Tejaswani" w:date="2020-06-29T14:12:00Z"/>
        </w:rPr>
      </w:pPr>
      <w:ins w:id="667" w:author="Chokka,Deepthi Tejaswani" w:date="2020-06-29T14:09:00Z">
        <w:r>
          <w:t xml:space="preserve">The GUI of the project comprises of the </w:t>
        </w:r>
      </w:ins>
      <w:ins w:id="668" w:author="Chokka,Deepthi Tejaswani" w:date="2020-06-29T14:10:00Z">
        <w:r>
          <w:t xml:space="preserve">front-end screens. Wherein it depicted in the form of a flowchart. </w:t>
        </w:r>
      </w:ins>
      <w:ins w:id="669" w:author="Chokka,Deepthi Tejaswani" w:date="2020-06-29T14:11:00Z">
        <w:r>
          <w:t xml:space="preserve">It show a flow of continuity like what exactly happens when a button on a screen is clicked or which page it gets redirected when another button on that page is clicked. </w:t>
        </w:r>
      </w:ins>
      <w:ins w:id="670" w:author="Chokka,Deepthi Tejaswani" w:date="2020-06-29T14:12:00Z">
        <w:r>
          <w:t>The GUI of the project varies whether the person who decides to login is a customer or an admin. The screens which is both common to customer as well as admin will be the welcome and login screens. The flow of the screens will be explained in detail as we go further.</w:t>
        </w:r>
      </w:ins>
    </w:p>
    <w:p w:rsidR="00C43EF8" w:rsidRDefault="00C43EF8">
      <w:pPr>
        <w:rPr>
          <w:ins w:id="671" w:author="Chokka,Deepthi Tejaswani" w:date="2020-06-29T14:12:00Z"/>
        </w:rPr>
      </w:pPr>
    </w:p>
    <w:p w:rsidR="00C43EF8" w:rsidRPr="00A0455B" w:rsidRDefault="00C43EF8">
      <w:pPr>
        <w:rPr>
          <w:ins w:id="672" w:author="Chokka,Deepthi Tejaswani" w:date="2020-06-29T11:28:00Z"/>
        </w:rPr>
      </w:pPr>
      <w:ins w:id="673" w:author="Chokka,Deepthi Tejaswani" w:date="2020-06-29T14:13:00Z">
        <w:r>
          <w:t xml:space="preserve">The back-end of the project is related to the storage of data and </w:t>
        </w:r>
      </w:ins>
      <w:ins w:id="674" w:author="Chokka,Deepthi Tejaswani" w:date="2020-06-29T14:14:00Z">
        <w:r>
          <w:t>real-time</w:t>
        </w:r>
      </w:ins>
      <w:ins w:id="675" w:author="Chokka,Deepthi Tejaswani" w:date="2020-06-29T14:13:00Z">
        <w:r>
          <w:t xml:space="preserve"> database.</w:t>
        </w:r>
      </w:ins>
      <w:ins w:id="676" w:author="Chokka,Deepthi Tejaswani" w:date="2020-06-29T14:14:00Z">
        <w:r>
          <w:t xml:space="preserve"> These are used to store all the credentials of the customer or the admin. The credentials include name, phone number, mail id.,</w:t>
        </w:r>
      </w:ins>
      <w:ins w:id="677" w:author="Chokka,Deepthi Tejaswani" w:date="2020-06-29T14:15:00Z">
        <w:r>
          <w:t xml:space="preserve"> </w:t>
        </w:r>
      </w:ins>
      <w:ins w:id="678" w:author="Chokka,Deepthi Tejaswani" w:date="2020-06-29T14:14:00Z">
        <w:r>
          <w:t>etc.</w:t>
        </w:r>
      </w:ins>
      <w:ins w:id="679" w:author="Chokka,Deepthi Tejaswani" w:date="2020-06-29T14:15:00Z">
        <w:r>
          <w:t xml:space="preserve"> The data thus stored is to be used for authorization during login. </w:t>
        </w:r>
      </w:ins>
      <w:ins w:id="680" w:author="Chokka,Deepthi Tejaswani" w:date="2020-06-29T14:16:00Z">
        <w:r>
          <w:t xml:space="preserve">Which means that certain data is used so as to check and validate with the data typed in the </w:t>
        </w:r>
      </w:ins>
      <w:ins w:id="681" w:author="Chokka,Deepthi Tejaswani" w:date="2020-06-29T14:17:00Z">
        <w:r>
          <w:t xml:space="preserve">GUI with that of the data within the firebase. If the data is correct, then the access is granted otherwise it will display </w:t>
        </w:r>
      </w:ins>
      <w:ins w:id="682" w:author="Chokka,Deepthi Tejaswani" w:date="2020-06-29T14:18:00Z">
        <w:r>
          <w:t>a message stating that the data typed or the login credential are incorrect.</w:t>
        </w:r>
        <w:r w:rsidR="00E705C3">
          <w:t xml:space="preserve"> To acquire this, </w:t>
        </w:r>
      </w:ins>
      <w:ins w:id="683" w:author="Chokka,Deepthi Tejaswani" w:date="2020-06-29T14:19:00Z">
        <w:r w:rsidR="00E705C3">
          <w:t>we</w:t>
        </w:r>
      </w:ins>
      <w:ins w:id="684" w:author="Chokka,Deepthi Tejaswani" w:date="2020-06-29T14:18:00Z">
        <w:r w:rsidR="00E705C3">
          <w:t xml:space="preserve"> need to follow certain steps and these steps will be explained further.</w:t>
        </w:r>
      </w:ins>
    </w:p>
    <w:p w:rsidR="00AA150C" w:rsidRDefault="006C47E7">
      <w:pPr>
        <w:pStyle w:val="Heading1"/>
        <w:rPr>
          <w:ins w:id="685" w:author="Chokka,Deepthi Tejaswani" w:date="2020-06-29T11:41:00Z"/>
          <w:rFonts w:ascii="Times New Roman" w:hAnsi="Times New Roman"/>
        </w:rPr>
        <w:pPrChange w:id="686" w:author="Chokka,Deepthi Tejaswani" w:date="2020-06-29T11:32:00Z">
          <w:pPr/>
        </w:pPrChange>
      </w:pPr>
      <w:ins w:id="687" w:author="Chokka,Deepthi Tejaswani" w:date="2020-06-29T11:33:00Z">
        <w:r>
          <w:rPr>
            <w:rFonts w:ascii="Times New Roman" w:hAnsi="Times New Roman"/>
            <w:rPrChange w:id="688" w:author="Chokka,Deepthi Tejaswani" w:date="2020-06-29T11:35:00Z">
              <w:rPr>
                <w:rFonts w:ascii="Times New Roman" w:hAnsi="Times New Roman"/>
              </w:rPr>
            </w:rPrChange>
          </w:rPr>
          <w:t>6.3</w:t>
        </w:r>
        <w:r w:rsidR="00AA150C" w:rsidRPr="008A4113">
          <w:rPr>
            <w:rFonts w:ascii="Times New Roman" w:hAnsi="Times New Roman"/>
            <w:rPrChange w:id="689" w:author="Chokka,Deepthi Tejaswani" w:date="2020-06-29T11:35:00Z">
              <w:rPr/>
            </w:rPrChange>
          </w:rPr>
          <w:t>.</w:t>
        </w:r>
      </w:ins>
      <w:ins w:id="690" w:author="Chokka,Deepthi Tejaswani" w:date="2020-06-29T11:34:00Z">
        <w:r w:rsidR="00AA150C" w:rsidRPr="008A4113">
          <w:rPr>
            <w:rFonts w:ascii="Times New Roman" w:hAnsi="Times New Roman"/>
            <w:rPrChange w:id="691" w:author="Chokka,Deepthi Tejaswani" w:date="2020-06-29T11:35:00Z">
              <w:rPr/>
            </w:rPrChange>
          </w:rPr>
          <w:t xml:space="preserve"> </w:t>
        </w:r>
      </w:ins>
      <w:ins w:id="692" w:author="Chokka,Deepthi Tejaswani" w:date="2020-06-29T11:33:00Z">
        <w:r w:rsidR="00AA150C" w:rsidRPr="008A4113">
          <w:rPr>
            <w:rFonts w:ascii="Times New Roman" w:hAnsi="Times New Roman"/>
            <w:rPrChange w:id="693" w:author="Chokka,Deepthi Tejaswani" w:date="2020-06-29T11:35:00Z">
              <w:rPr/>
            </w:rPrChange>
          </w:rPr>
          <w:t>GUI of the project:</w:t>
        </w:r>
      </w:ins>
    </w:p>
    <w:p w:rsidR="008A4113" w:rsidRDefault="008A4113">
      <w:pPr>
        <w:rPr>
          <w:ins w:id="694" w:author="Chokka,Deepthi Tejaswani" w:date="2020-06-29T11:43:00Z"/>
        </w:rPr>
      </w:pPr>
      <w:ins w:id="695" w:author="Chokka,Deepthi Tejaswani" w:date="2020-06-29T11:41:00Z">
        <w:r>
          <w:t xml:space="preserve">The GUI of the project varies whether the person who decides to login is a customer or an admin. </w:t>
        </w:r>
      </w:ins>
      <w:ins w:id="696" w:author="Chokka,Deepthi Tejaswani" w:date="2020-06-29T11:42:00Z">
        <w:r>
          <w:t>The screen</w:t>
        </w:r>
      </w:ins>
      <w:ins w:id="697" w:author="Chokka,Deepthi Tejaswani" w:date="2020-06-29T11:43:00Z">
        <w:r>
          <w:t>s</w:t>
        </w:r>
      </w:ins>
      <w:ins w:id="698" w:author="Chokka,Deepthi Tejaswani" w:date="2020-06-29T11:42:00Z">
        <w:r>
          <w:t xml:space="preserve"> which is both common to customer as well as admin will be the welco</w:t>
        </w:r>
      </w:ins>
      <w:ins w:id="699" w:author="Chokka,Deepthi Tejaswani" w:date="2020-06-29T11:43:00Z">
        <w:r>
          <w:t>m</w:t>
        </w:r>
      </w:ins>
      <w:ins w:id="700" w:author="Chokka,Deepthi Tejaswani" w:date="2020-06-29T11:42:00Z">
        <w:r>
          <w:t xml:space="preserve">e and </w:t>
        </w:r>
      </w:ins>
      <w:ins w:id="701" w:author="Chokka,Deepthi Tejaswani" w:date="2020-06-29T11:43:00Z">
        <w:r>
          <w:t>login screens. The flow of the screens will be explained in detail as we go further.</w:t>
        </w:r>
      </w:ins>
    </w:p>
    <w:p w:rsidR="008A4113" w:rsidRPr="008A4113" w:rsidRDefault="008A4113">
      <w:pPr>
        <w:rPr>
          <w:ins w:id="702" w:author="Chokka,Deepthi Tejaswani" w:date="2020-06-29T11:34:00Z"/>
        </w:rPr>
      </w:pPr>
    </w:p>
    <w:p w:rsidR="008A4113" w:rsidRPr="008A4113" w:rsidRDefault="006C47E7">
      <w:pPr>
        <w:rPr>
          <w:ins w:id="703" w:author="Chokka,Deepthi Tejaswani" w:date="2020-06-29T11:36:00Z"/>
          <w:rFonts w:ascii="Times New Roman" w:hAnsi="Times New Roman"/>
          <w:b/>
          <w:rPrChange w:id="704" w:author="Chokka,Deepthi Tejaswani" w:date="2020-06-29T11:44:00Z">
            <w:rPr>
              <w:ins w:id="705" w:author="Chokka,Deepthi Tejaswani" w:date="2020-06-29T11:36:00Z"/>
            </w:rPr>
          </w:rPrChange>
        </w:rPr>
      </w:pPr>
      <w:ins w:id="706" w:author="Chokka,Deepthi Tejaswani" w:date="2020-06-29T11:40:00Z">
        <w:r>
          <w:rPr>
            <w:rFonts w:ascii="Times New Roman" w:hAnsi="Times New Roman"/>
            <w:b/>
          </w:rPr>
          <w:lastRenderedPageBreak/>
          <w:t>6.3</w:t>
        </w:r>
        <w:r w:rsidR="008A4113">
          <w:rPr>
            <w:rFonts w:ascii="Times New Roman" w:hAnsi="Times New Roman"/>
            <w:b/>
          </w:rPr>
          <w:t xml:space="preserve">.1. </w:t>
        </w:r>
      </w:ins>
      <w:ins w:id="707" w:author="Chokka,Deepthi Tejaswani" w:date="2020-06-29T11:35:00Z">
        <w:r w:rsidR="008A4113" w:rsidRPr="008A4113">
          <w:rPr>
            <w:rFonts w:ascii="Times New Roman" w:hAnsi="Times New Roman"/>
            <w:b/>
            <w:rPrChange w:id="708" w:author="Chokka,Deepthi Tejaswani" w:date="2020-06-29T11:35:00Z">
              <w:rPr/>
            </w:rPrChange>
          </w:rPr>
          <w:t>Customer’s flow:</w:t>
        </w:r>
      </w:ins>
      <w:ins w:id="709" w:author="Chokka,Deepthi Tejaswani" w:date="2020-06-29T11:36:00Z">
        <w:r w:rsidR="008A4113" w:rsidRPr="008A4113">
          <w:rPr>
            <w:rFonts w:ascii="Times New Roman" w:hAnsi="Times New Roman"/>
            <w:noProof/>
          </w:rPr>
          <w:t xml:space="preserve"> </w:t>
        </w:r>
        <w:r w:rsidR="008A4113" w:rsidRPr="00E0147F">
          <w:rPr>
            <w:rFonts w:ascii="Times New Roman" w:hAnsi="Times New Roman"/>
            <w:noProof/>
          </w:rPr>
          <w:drawing>
            <wp:inline distT="0" distB="0" distL="0" distR="0" wp14:anchorId="2AD7C791" wp14:editId="330FCC7C">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ins>
    </w:p>
    <w:p w:rsidR="00E705C3" w:rsidRDefault="00E705C3">
      <w:pPr>
        <w:rPr>
          <w:ins w:id="710" w:author="Chokka,Deepthi Tejaswani" w:date="2020-06-29T14:21:00Z"/>
        </w:rPr>
      </w:pPr>
    </w:p>
    <w:p w:rsidR="008A4113" w:rsidRDefault="008A4113">
      <w:pPr>
        <w:rPr>
          <w:ins w:id="711" w:author="Chokka,Deepthi Tejaswani" w:date="2020-06-29T14:21:00Z"/>
        </w:rPr>
      </w:pPr>
      <w:ins w:id="712" w:author="Chokka,Deepthi Tejaswani" w:date="2020-06-29T11:36:00Z">
        <w:r>
          <w:t>The figure displayed above show the screens with respect t</w:t>
        </w:r>
      </w:ins>
      <w:ins w:id="713" w:author="Chokka,Deepthi Tejaswani" w:date="2020-06-29T11:37:00Z">
        <w:r>
          <w:t>o</w:t>
        </w:r>
      </w:ins>
      <w:ins w:id="714" w:author="Chokka,Deepthi Tejaswani" w:date="2020-06-29T11:36:00Z">
        <w:r>
          <w:t xml:space="preserve"> the customer.</w:t>
        </w:r>
      </w:ins>
      <w:ins w:id="715" w:author="Chokka,Deepthi Tejaswani" w:date="2020-06-29T11:37:00Z">
        <w:r>
          <w:t xml:space="preserve"> </w:t>
        </w:r>
      </w:ins>
      <w:ins w:id="716" w:author="Chokka,Deepthi Tejaswani" w:date="2020-06-29T11:38:00Z">
        <w:r>
          <w:t>The screens displayed are just the sample screens and not the actual screens which are utilized in the application. This is to ensure that the user manua</w:t>
        </w:r>
      </w:ins>
      <w:ins w:id="717" w:author="Chokka,Deepthi Tejaswani" w:date="2020-06-29T11:39:00Z">
        <w:r>
          <w:t>l</w:t>
        </w:r>
      </w:ins>
      <w:ins w:id="718" w:author="Chokka,Deepthi Tejaswani" w:date="2020-06-29T11:38:00Z">
        <w:r>
          <w:t xml:space="preserve"> provides a clear </w:t>
        </w:r>
      </w:ins>
      <w:ins w:id="719" w:author="Chokka,Deepthi Tejaswani" w:date="2020-06-29T11:39:00Z">
        <w:r>
          <w:t xml:space="preserve">description of the front-end or the GUI of the application which </w:t>
        </w:r>
      </w:ins>
      <w:ins w:id="720" w:author="Chokka,Deepthi Tejaswani" w:date="2020-06-29T11:44:00Z">
        <w:r>
          <w:t>is used for a customer.</w:t>
        </w:r>
      </w:ins>
    </w:p>
    <w:p w:rsidR="00E705C3" w:rsidRDefault="00E705C3">
      <w:pPr>
        <w:rPr>
          <w:ins w:id="721" w:author="Chokka,Deepthi Tejaswani" w:date="2020-06-29T14:21:00Z"/>
        </w:rPr>
      </w:pPr>
    </w:p>
    <w:p w:rsidR="00E705C3" w:rsidRDefault="00E705C3">
      <w:pPr>
        <w:rPr>
          <w:ins w:id="722" w:author="Chokka,Deepthi Tejaswani" w:date="2020-06-29T14:21:00Z"/>
        </w:rPr>
      </w:pPr>
    </w:p>
    <w:p w:rsidR="00E705C3" w:rsidRDefault="00E705C3">
      <w:pPr>
        <w:rPr>
          <w:ins w:id="723" w:author="Chokka,Deepthi Tejaswani" w:date="2020-06-29T14:21:00Z"/>
        </w:rPr>
      </w:pPr>
    </w:p>
    <w:p w:rsidR="00E705C3" w:rsidRDefault="00E705C3">
      <w:pPr>
        <w:rPr>
          <w:ins w:id="724" w:author="Chokka,Deepthi Tejaswani" w:date="2020-06-29T14:21:00Z"/>
        </w:rPr>
      </w:pPr>
    </w:p>
    <w:p w:rsidR="00E705C3" w:rsidRDefault="00E705C3">
      <w:pPr>
        <w:rPr>
          <w:ins w:id="725" w:author="Chokka,Deepthi Tejaswani" w:date="2020-06-29T14:21:00Z"/>
        </w:rPr>
      </w:pPr>
    </w:p>
    <w:p w:rsidR="00E705C3" w:rsidRDefault="00E705C3">
      <w:pPr>
        <w:rPr>
          <w:ins w:id="726" w:author="Chokka,Deepthi Tejaswani" w:date="2020-06-29T11:40:00Z"/>
        </w:rPr>
      </w:pPr>
    </w:p>
    <w:p w:rsidR="008A4113" w:rsidRPr="008A4113" w:rsidRDefault="008A4113">
      <w:pPr>
        <w:rPr>
          <w:ins w:id="727" w:author="Chokka,Deepthi Tejaswani" w:date="2020-06-29T11:40:00Z"/>
          <w:b/>
          <w:rPrChange w:id="728" w:author="Chokka,Deepthi Tejaswani" w:date="2020-06-29T11:41:00Z">
            <w:rPr>
              <w:ins w:id="729" w:author="Chokka,Deepthi Tejaswani" w:date="2020-06-29T11:40:00Z"/>
            </w:rPr>
          </w:rPrChange>
        </w:rPr>
      </w:pPr>
    </w:p>
    <w:p w:rsidR="00E705C3" w:rsidRDefault="00E705C3">
      <w:pPr>
        <w:rPr>
          <w:ins w:id="730" w:author="Chokka,Deepthi Tejaswani" w:date="2020-06-29T14:21:00Z"/>
          <w:rFonts w:ascii="Times New Roman" w:hAnsi="Times New Roman"/>
          <w:b/>
        </w:rPr>
      </w:pPr>
    </w:p>
    <w:p w:rsidR="00E705C3" w:rsidRDefault="00E705C3">
      <w:pPr>
        <w:rPr>
          <w:ins w:id="731" w:author="Chokka,Deepthi Tejaswani" w:date="2020-06-29T14:21:00Z"/>
          <w:rFonts w:ascii="Times New Roman" w:hAnsi="Times New Roman"/>
          <w:b/>
        </w:rPr>
      </w:pPr>
    </w:p>
    <w:p w:rsidR="00E705C3" w:rsidRDefault="00E705C3">
      <w:pPr>
        <w:rPr>
          <w:ins w:id="732" w:author="Chokka,Deepthi Tejaswani" w:date="2020-06-29T14:21:00Z"/>
          <w:rFonts w:ascii="Times New Roman" w:hAnsi="Times New Roman"/>
          <w:b/>
        </w:rPr>
      </w:pPr>
    </w:p>
    <w:p w:rsidR="008A4113" w:rsidRDefault="006C47E7">
      <w:pPr>
        <w:rPr>
          <w:ins w:id="733" w:author="Chokka,Deepthi Tejaswani" w:date="2020-06-29T11:45:00Z"/>
          <w:rFonts w:ascii="Times New Roman" w:hAnsi="Times New Roman"/>
          <w:b/>
        </w:rPr>
      </w:pPr>
      <w:ins w:id="734" w:author="Chokka,Deepthi Tejaswani" w:date="2020-06-29T11:40:00Z">
        <w:r>
          <w:rPr>
            <w:rFonts w:ascii="Times New Roman" w:hAnsi="Times New Roman"/>
            <w:b/>
          </w:rPr>
          <w:lastRenderedPageBreak/>
          <w:t>6.3</w:t>
        </w:r>
        <w:r w:rsidR="008A4113" w:rsidRPr="008A4113">
          <w:rPr>
            <w:rFonts w:ascii="Times New Roman" w:hAnsi="Times New Roman"/>
            <w:b/>
            <w:rPrChange w:id="735" w:author="Chokka,Deepthi Tejaswani" w:date="2020-06-29T11:41:00Z">
              <w:rPr/>
            </w:rPrChange>
          </w:rPr>
          <w:t xml:space="preserve">.2. </w:t>
        </w:r>
      </w:ins>
      <w:ins w:id="736" w:author="Chokka,Deepthi Tejaswani" w:date="2020-06-29T11:41:00Z">
        <w:r w:rsidR="008A4113" w:rsidRPr="008A4113">
          <w:rPr>
            <w:rFonts w:ascii="Times New Roman" w:hAnsi="Times New Roman"/>
            <w:b/>
            <w:rPrChange w:id="737" w:author="Chokka,Deepthi Tejaswani" w:date="2020-06-29T11:41:00Z">
              <w:rPr>
                <w:rFonts w:ascii="Times New Roman" w:hAnsi="Times New Roman"/>
              </w:rPr>
            </w:rPrChange>
          </w:rPr>
          <w:t>Admin’s flow:</w:t>
        </w:r>
      </w:ins>
    </w:p>
    <w:p w:rsidR="008A4113" w:rsidRDefault="008A4113">
      <w:pPr>
        <w:rPr>
          <w:ins w:id="738" w:author="Chokka,Deepthi Tejaswani" w:date="2020-06-29T11:49:00Z"/>
          <w:rFonts w:ascii="Times New Roman" w:hAnsi="Times New Roman"/>
          <w:b/>
        </w:rPr>
      </w:pPr>
      <w:ins w:id="739" w:author="Chokka,Deepthi Tejaswani" w:date="2020-06-29T11:45:00Z">
        <w:r w:rsidRPr="00E0147F">
          <w:rPr>
            <w:rFonts w:ascii="Times New Roman" w:hAnsi="Times New Roman"/>
            <w:noProof/>
          </w:rPr>
          <w:drawing>
            <wp:inline distT="0" distB="0" distL="0" distR="0" wp14:anchorId="267385CA" wp14:editId="38E05D0A">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ins>
    </w:p>
    <w:p w:rsidR="00E705C3" w:rsidRDefault="00E705C3" w:rsidP="00594684">
      <w:pPr>
        <w:rPr>
          <w:ins w:id="740" w:author="Chokka,Deepthi Tejaswani" w:date="2020-06-29T14:21:00Z"/>
          <w:rFonts w:ascii="Times New Roman" w:hAnsi="Times New Roman"/>
        </w:rPr>
      </w:pPr>
    </w:p>
    <w:p w:rsidR="00594684" w:rsidRPr="00672018" w:rsidRDefault="00594684" w:rsidP="00594684">
      <w:pPr>
        <w:rPr>
          <w:ins w:id="741" w:author="Chokka,Deepthi Tejaswani" w:date="2020-06-29T11:50:00Z"/>
          <w:rFonts w:ascii="Times New Roman" w:hAnsi="Times New Roman"/>
          <w:rPrChange w:id="742" w:author="Chokka,Deepthi Tejaswani" w:date="2020-06-29T12:00:00Z">
            <w:rPr>
              <w:ins w:id="743" w:author="Chokka,Deepthi Tejaswani" w:date="2020-06-29T11:50:00Z"/>
            </w:rPr>
          </w:rPrChange>
        </w:rPr>
      </w:pPr>
      <w:ins w:id="744" w:author="Chokka,Deepthi Tejaswani" w:date="2020-06-29T11:49:00Z">
        <w:r w:rsidRPr="00672018">
          <w:rPr>
            <w:rFonts w:ascii="Times New Roman" w:hAnsi="Times New Roman"/>
            <w:rPrChange w:id="745" w:author="Chokka,Deepthi Tejaswani" w:date="2020-06-29T12:00:00Z">
              <w:rPr/>
            </w:rPrChange>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ins>
    </w:p>
    <w:p w:rsidR="00594684" w:rsidRPr="00672018" w:rsidRDefault="00594684" w:rsidP="00594684">
      <w:pPr>
        <w:rPr>
          <w:ins w:id="746" w:author="Chokka,Deepthi Tejaswani" w:date="2020-06-29T11:50:00Z"/>
          <w:rFonts w:ascii="Times New Roman" w:hAnsi="Times New Roman"/>
          <w:rPrChange w:id="747" w:author="Chokka,Deepthi Tejaswani" w:date="2020-06-29T12:00:00Z">
            <w:rPr>
              <w:ins w:id="748" w:author="Chokka,Deepthi Tejaswani" w:date="2020-06-29T11:50:00Z"/>
            </w:rPr>
          </w:rPrChange>
        </w:rPr>
      </w:pPr>
    </w:p>
    <w:p w:rsidR="00594684" w:rsidRDefault="00594684" w:rsidP="00594684">
      <w:pPr>
        <w:rPr>
          <w:ins w:id="749" w:author="Chokka,Deepthi Tejaswani" w:date="2020-06-30T17:18:00Z"/>
          <w:rFonts w:ascii="Times New Roman" w:hAnsi="Times New Roman"/>
        </w:rPr>
      </w:pPr>
      <w:ins w:id="750" w:author="Chokka,Deepthi Tejaswani" w:date="2020-06-29T11:50:00Z">
        <w:r w:rsidRPr="00672018">
          <w:rPr>
            <w:rFonts w:ascii="Times New Roman" w:hAnsi="Times New Roman"/>
            <w:rPrChange w:id="751" w:author="Chokka,Deepthi Tejaswani" w:date="2020-06-29T12:00:00Z">
              <w:rPr/>
            </w:rPrChange>
          </w:rPr>
          <w:t>When the admin decides to login, they need to ty</w:t>
        </w:r>
      </w:ins>
      <w:ins w:id="752" w:author="Chokka,Deepthi Tejaswani" w:date="2020-06-29T11:51:00Z">
        <w:r w:rsidRPr="00672018">
          <w:rPr>
            <w:rFonts w:ascii="Times New Roman" w:hAnsi="Times New Roman"/>
            <w:rPrChange w:id="753" w:author="Chokka,Deepthi Tejaswani" w:date="2020-06-29T12:00:00Z">
              <w:rPr/>
            </w:rPrChange>
          </w:rPr>
          <w:t>p</w:t>
        </w:r>
      </w:ins>
      <w:ins w:id="754" w:author="Chokka,Deepthi Tejaswani" w:date="2020-06-29T11:50:00Z">
        <w:r w:rsidRPr="00672018">
          <w:rPr>
            <w:rFonts w:ascii="Times New Roman" w:hAnsi="Times New Roman"/>
            <w:rPrChange w:id="755" w:author="Chokka,Deepthi Tejaswani" w:date="2020-06-29T12:00:00Z">
              <w:rPr/>
            </w:rPrChange>
          </w:rPr>
          <w:t>e their respec</w:t>
        </w:r>
      </w:ins>
      <w:ins w:id="756" w:author="Chokka,Deepthi Tejaswani" w:date="2020-06-29T11:51:00Z">
        <w:r w:rsidRPr="00672018">
          <w:rPr>
            <w:rFonts w:ascii="Times New Roman" w:hAnsi="Times New Roman"/>
            <w:rPrChange w:id="757" w:author="Chokka,Deepthi Tejaswani" w:date="2020-06-29T12:00:00Z">
              <w:rPr/>
            </w:rPrChange>
          </w:rPr>
          <w:t xml:space="preserve">tive username and password and it is compulsory that they need to tick-mark the check-box so as to ensure that </w:t>
        </w:r>
      </w:ins>
      <w:ins w:id="758" w:author="Chokka,Deepthi Tejaswani" w:date="2020-06-29T11:52:00Z">
        <w:r w:rsidRPr="00672018">
          <w:rPr>
            <w:rFonts w:ascii="Times New Roman" w:hAnsi="Times New Roman"/>
            <w:rPrChange w:id="759" w:author="Chokka,Deepthi Tejaswani" w:date="2020-06-29T12:00:00Z">
              <w:rPr/>
            </w:rPrChange>
          </w:rPr>
          <w:t xml:space="preserve">it is </w:t>
        </w:r>
      </w:ins>
      <w:ins w:id="760" w:author="Chokka,Deepthi Tejaswani" w:date="2020-06-29T11:51:00Z">
        <w:r w:rsidRPr="00672018">
          <w:rPr>
            <w:rFonts w:ascii="Times New Roman" w:hAnsi="Times New Roman"/>
            <w:rPrChange w:id="761" w:author="Chokka,Deepthi Tejaswani" w:date="2020-06-29T12:00:00Z">
              <w:rPr/>
            </w:rPrChange>
          </w:rPr>
          <w:t xml:space="preserve">admin </w:t>
        </w:r>
      </w:ins>
      <w:ins w:id="762" w:author="Chokka,Deepthi Tejaswani" w:date="2020-06-29T11:52:00Z">
        <w:r w:rsidRPr="00672018">
          <w:rPr>
            <w:rFonts w:ascii="Times New Roman" w:hAnsi="Times New Roman"/>
            <w:rPrChange w:id="763" w:author="Chokka,Deepthi Tejaswani" w:date="2020-06-29T12:00:00Z">
              <w:rPr/>
            </w:rPrChange>
          </w:rPr>
          <w:t>who is logging in and not another person.</w:t>
        </w:r>
      </w:ins>
    </w:p>
    <w:p w:rsidR="00B3577E" w:rsidRDefault="00B3577E" w:rsidP="00594684">
      <w:pPr>
        <w:rPr>
          <w:ins w:id="764" w:author="Chokka,Deepthi Tejaswani" w:date="2020-06-30T17:19:00Z"/>
          <w:rFonts w:ascii="Times New Roman" w:hAnsi="Times New Roman"/>
        </w:rPr>
      </w:pPr>
    </w:p>
    <w:p w:rsidR="001C00C9" w:rsidRDefault="001C00C9" w:rsidP="00594684">
      <w:pPr>
        <w:rPr>
          <w:ins w:id="765" w:author="Chokka,Deepthi Tejaswani" w:date="2020-06-30T17:44:00Z"/>
          <w:rFonts w:ascii="Times New Roman" w:hAnsi="Times New Roman"/>
        </w:rPr>
      </w:pPr>
    </w:p>
    <w:p w:rsidR="001C00C9" w:rsidRDefault="001C00C9" w:rsidP="00594684">
      <w:pPr>
        <w:rPr>
          <w:ins w:id="766" w:author="Chokka,Deepthi Tejaswani" w:date="2020-06-30T17:45:00Z"/>
          <w:rFonts w:ascii="Times New Roman" w:hAnsi="Times New Roman"/>
        </w:rPr>
      </w:pPr>
    </w:p>
    <w:p w:rsidR="001C00C9" w:rsidRDefault="001C00C9" w:rsidP="00594684">
      <w:pPr>
        <w:rPr>
          <w:ins w:id="767" w:author="Chokka,Deepthi Tejaswani" w:date="2020-06-30T17:45:00Z"/>
          <w:rFonts w:ascii="Times New Roman" w:hAnsi="Times New Roman"/>
        </w:rPr>
      </w:pPr>
    </w:p>
    <w:p w:rsidR="001C00C9" w:rsidRDefault="001C00C9" w:rsidP="00594684">
      <w:pPr>
        <w:rPr>
          <w:ins w:id="768" w:author="Chokka,Deepthi Tejaswani" w:date="2020-06-30T17:45:00Z"/>
          <w:rFonts w:ascii="Times New Roman" w:hAnsi="Times New Roman"/>
        </w:rPr>
      </w:pPr>
    </w:p>
    <w:p w:rsidR="001C00C9" w:rsidRDefault="001C00C9" w:rsidP="00594684">
      <w:pPr>
        <w:rPr>
          <w:ins w:id="769" w:author="Chokka,Deepthi Tejaswani" w:date="2020-06-30T17:45:00Z"/>
          <w:rFonts w:ascii="Times New Roman" w:hAnsi="Times New Roman"/>
        </w:rPr>
      </w:pPr>
    </w:p>
    <w:p w:rsidR="001C00C9" w:rsidRDefault="001C00C9" w:rsidP="00594684">
      <w:pPr>
        <w:rPr>
          <w:ins w:id="770" w:author="Chokka,Deepthi Tejaswani" w:date="2020-06-30T17:45:00Z"/>
          <w:rFonts w:ascii="Times New Roman" w:hAnsi="Times New Roman"/>
        </w:rPr>
      </w:pPr>
    </w:p>
    <w:p w:rsidR="00F76498" w:rsidRDefault="00F76498" w:rsidP="00594684">
      <w:pPr>
        <w:rPr>
          <w:ins w:id="771" w:author="Chokka,Deepthi Tejaswani" w:date="2020-06-30T18:09:00Z"/>
          <w:rFonts w:ascii="Times New Roman" w:hAnsi="Times New Roman"/>
          <w:b/>
        </w:rPr>
      </w:pPr>
      <w:ins w:id="772" w:author="Chokka,Deepthi Tejaswani" w:date="2020-06-30T17:19:00Z">
        <w:r w:rsidRPr="003D6BC6">
          <w:rPr>
            <w:rFonts w:ascii="Times New Roman" w:hAnsi="Times New Roman"/>
            <w:b/>
            <w:rPrChange w:id="773" w:author="Chokka,Deepthi Tejaswani" w:date="2020-06-30T18:08:00Z">
              <w:rPr>
                <w:rFonts w:ascii="Times New Roman" w:hAnsi="Times New Roman"/>
              </w:rPr>
            </w:rPrChange>
          </w:rPr>
          <w:lastRenderedPageBreak/>
          <w:t>Sample Code:</w:t>
        </w:r>
      </w:ins>
    </w:p>
    <w:p w:rsidR="003D6BC6" w:rsidRPr="003D6BC6" w:rsidRDefault="003D6BC6" w:rsidP="00594684">
      <w:pPr>
        <w:rPr>
          <w:ins w:id="774" w:author="Chokka,Deepthi Tejaswani" w:date="2020-06-30T17:42:00Z"/>
          <w:rFonts w:ascii="Times New Roman" w:hAnsi="Times New Roman"/>
          <w:b/>
          <w:rPrChange w:id="775" w:author="Chokka,Deepthi Tejaswani" w:date="2020-06-30T18:08:00Z">
            <w:rPr>
              <w:ins w:id="776" w:author="Chokka,Deepthi Tejaswani" w:date="2020-06-30T17:42:00Z"/>
              <w:rFonts w:ascii="Times New Roman" w:hAnsi="Times New Roman"/>
            </w:rPr>
          </w:rPrChange>
        </w:rPr>
      </w:pPr>
    </w:p>
    <w:p w:rsidR="001C00C9" w:rsidRDefault="001C00C9" w:rsidP="00594684">
      <w:pPr>
        <w:rPr>
          <w:ins w:id="777" w:author="Chokka,Deepthi Tejaswani" w:date="2020-06-30T17:43:00Z"/>
          <w:rFonts w:ascii="Times New Roman" w:hAnsi="Times New Roman"/>
        </w:rPr>
      </w:pPr>
      <w:ins w:id="778" w:author="Chokka,Deepthi Tejaswani" w:date="2020-06-30T17:42:00Z">
        <w:r>
          <w:rPr>
            <w:rFonts w:ascii="Times New Roman" w:hAnsi="Times New Roman"/>
          </w:rPr>
          <w:t xml:space="preserve"> The code stated below is a sample code for the page activity_</w:t>
        </w:r>
      </w:ins>
      <w:ins w:id="779" w:author="Chokka,Deepthi Tejaswani" w:date="2020-06-30T17:43:00Z">
        <w:r>
          <w:rPr>
            <w:rFonts w:ascii="Times New Roman" w:hAnsi="Times New Roman"/>
          </w:rPr>
          <w:t>welcome.xml</w:t>
        </w:r>
      </w:ins>
    </w:p>
    <w:p w:rsidR="001C00C9" w:rsidRDefault="001C00C9" w:rsidP="00594684">
      <w:pPr>
        <w:rPr>
          <w:ins w:id="780" w:author="Chokka,Deepthi Tejaswani" w:date="2020-06-30T17:43:00Z"/>
          <w:rFonts w:ascii="Times New Roman" w:hAnsi="Times New Roman"/>
        </w:rPr>
      </w:pPr>
      <w:ins w:id="781" w:author="Chokka,Deepthi Tejaswani" w:date="2020-06-30T17:43:00Z">
        <w:r>
          <w:rPr>
            <w:rFonts w:ascii="Times New Roman" w:hAnsi="Times New Roman"/>
            <w:noProof/>
          </w:rPr>
          <mc:AlternateContent>
            <mc:Choice Requires="wps">
              <w:drawing>
                <wp:anchor distT="0" distB="0" distL="114300" distR="114300" simplePos="0" relativeHeight="251659264" behindDoc="0" locked="0" layoutInCell="1" allowOverlap="1">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82" w:author="Chokka,Deepthi Tejaswani" w:date="2020-06-30T17:51:00Z"/>
                                  <w:rFonts w:ascii="Times New Roman" w:eastAsia="Times New Roman" w:hAnsi="Times New Roman"/>
                                  <w:i/>
                                  <w:iCs/>
                                  <w:color w:val="000000"/>
                                  <w:sz w:val="20"/>
                                </w:rPr>
                                <w:pPrChange w:id="783" w:author="Chokka,Deepthi Tejaswani" w:date="2020-06-30T17:46:00Z">
                                  <w:pPr/>
                                </w:pPrChange>
                              </w:pPr>
                              <w:proofErr w:type="gramStart"/>
                              <w:ins w:id="784"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85" w:author="Chokka,Deepthi Tejaswani" w:date="2020-06-30T17:48:00Z"/>
                                  <w:rFonts w:ascii="Times New Roman" w:eastAsia="Times New Roman" w:hAnsi="Times New Roman"/>
                                  <w:i/>
                                  <w:iCs/>
                                  <w:color w:val="000000"/>
                                  <w:sz w:val="20"/>
                                </w:rPr>
                                <w:pPrChange w:id="786" w:author="Chokka,Deepthi Tejaswani" w:date="2020-06-30T17:46:00Z">
                                  <w:pPr/>
                                </w:pPrChange>
                              </w:pPr>
                            </w:p>
                            <w:p w:rsidR="00CC5D28" w:rsidRDefault="00CC5D28" w:rsidP="001C00C9">
                              <w:pPr>
                                <w:pStyle w:val="HTMLPreformatted"/>
                                <w:shd w:val="clear" w:color="auto" w:fill="FFFFFF"/>
                                <w:rPr>
                                  <w:ins w:id="787" w:author="Chokka,Deepthi Tejaswani" w:date="2020-06-30T17:51:00Z"/>
                                  <w:rFonts w:ascii="Consolas" w:hAnsi="Consolas"/>
                                  <w:color w:val="000000"/>
                                </w:rPr>
                              </w:pPr>
                              <w:ins w:id="788"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C5D28" w:rsidRDefault="00CC5D28" w:rsidP="001C00C9">
                              <w:pPr>
                                <w:pStyle w:val="HTMLPreformatted"/>
                                <w:shd w:val="clear" w:color="auto" w:fill="FFFFFF"/>
                                <w:rPr>
                                  <w:ins w:id="789" w:author="Chokka,Deepthi Tejaswani" w:date="2020-06-30T17:55:00Z"/>
                                  <w:rFonts w:ascii="Consolas" w:hAnsi="Consolas"/>
                                  <w:color w:val="000000"/>
                                </w:rPr>
                              </w:pPr>
                              <w:ins w:id="790"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791"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w:t>
                                </w:r>
                              </w:ins>
                              <w:ins w:id="792" w:author="Chokka,Deepthi Tejaswani" w:date="2020-06-30T17:56:00Z">
                                <w:r>
                                  <w:rPr>
                                    <w:rFonts w:ascii="Consolas" w:hAnsi="Consolas"/>
                                    <w:i/>
                                    <w:iCs/>
                                    <w:color w:val="808080"/>
                                  </w:rPr>
                                  <w:t>convenience</w:t>
                                </w:r>
                              </w:ins>
                              <w:ins w:id="793" w:author="Chokka,Deepthi Tejaswani" w:date="2020-06-30T17:55:00Z">
                                <w:r>
                                  <w:rPr>
                                    <w:rFonts w:ascii="Consolas" w:hAnsi="Consolas"/>
                                    <w:i/>
                                    <w:iCs/>
                                    <w:color w:val="808080"/>
                                  </w:rPr>
                                  <w:t xml:space="preserve"> like height,</w:t>
                                </w:r>
                              </w:ins>
                              <w:ins w:id="794" w:author="Chokka,Deepthi Tejaswani" w:date="2020-06-30T17:56:00Z">
                                <w:r>
                                  <w:rPr>
                                    <w:rFonts w:ascii="Consolas" w:hAnsi="Consolas"/>
                                    <w:i/>
                                    <w:iCs/>
                                    <w:color w:val="808080"/>
                                  </w:rPr>
                                  <w:t xml:space="preserve"> </w:t>
                                </w:r>
                              </w:ins>
                              <w:ins w:id="795" w:author="Chokka,Deepthi Tejaswani" w:date="2020-06-30T17:55:00Z">
                                <w:r>
                                  <w:rPr>
                                    <w:rFonts w:ascii="Consolas" w:hAnsi="Consolas"/>
                                    <w:i/>
                                    <w:iCs/>
                                    <w:color w:val="808080"/>
                                  </w:rPr>
                                  <w:t>width,</w:t>
                                </w:r>
                              </w:ins>
                              <w:ins w:id="796" w:author="Chokka,Deepthi Tejaswani" w:date="2020-06-30T17:56:00Z">
                                <w:r>
                                  <w:rPr>
                                    <w:rFonts w:ascii="Consolas" w:hAnsi="Consolas"/>
                                    <w:i/>
                                    <w:iCs/>
                                    <w:color w:val="808080"/>
                                  </w:rPr>
                                  <w:t xml:space="preserve"> etc.,</w:t>
                                </w:r>
                              </w:ins>
                              <w:ins w:id="797" w:author="Chokka,Deepthi Tejaswani" w:date="2020-06-30T17:55:00Z">
                                <w:r>
                                  <w:rPr>
                                    <w:rFonts w:ascii="Consolas" w:hAnsi="Consolas"/>
                                    <w:i/>
                                    <w:iCs/>
                                    <w:color w:val="808080"/>
                                  </w:rPr>
                                  <w:t xml:space="preserve">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98" w:author="Chokka,Deepthi Tejaswani" w:date="2020-06-30T17:57:00Z"/>
                                  <w:rFonts w:ascii="Times New Roman" w:eastAsia="Times New Roman" w:hAnsi="Times New Roman"/>
                                  <w:color w:val="000000"/>
                                  <w:sz w:val="20"/>
                                </w:rPr>
                                <w:pPrChange w:id="799" w:author="Chokka,Deepthi Tejaswani" w:date="2020-06-30T17:46:00Z">
                                  <w:pPr/>
                                </w:pPrChange>
                              </w:pPr>
                              <w:ins w:id="800" w:author="Chokka,Deepthi Tejaswani" w:date="2020-06-30T17:44:00Z">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801" w:author="Chokka,Deepthi Tejaswani" w:date="2020-06-30T17:56:00Z">
                                <w:r>
                                  <w:rPr>
                                    <w:rFonts w:ascii="Times New Roman" w:eastAsia="Times New Roman" w:hAnsi="Times New Roman"/>
                                    <w:color w:val="000000"/>
                                    <w:sz w:val="20"/>
                                  </w:rPr>
                                  <w:t xml:space="preserve">    </w:t>
                                </w:r>
                              </w:ins>
                              <w:ins w:id="802" w:author="Chokka,Deepthi Tejaswani" w:date="2020-06-30T17:57:00Z">
                                <w:r>
                                  <w:rPr>
                                    <w:rFonts w:ascii="Times New Roman" w:eastAsia="Times New Roman" w:hAnsi="Times New Roman"/>
                                    <w:color w:val="000000"/>
                                    <w:sz w:val="20"/>
                                  </w:rPr>
                                  <w:t>…………………………</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03" w:author="Chokka,Deepthi Tejaswani" w:date="2020-06-30T17:57:00Z"/>
                                  <w:rFonts w:ascii="Times New Roman" w:eastAsia="Times New Roman" w:hAnsi="Times New Roman"/>
                                  <w:color w:val="000000"/>
                                  <w:sz w:val="20"/>
                                </w:rPr>
                                <w:pPrChange w:id="804" w:author="Chokka,Deepthi Tejaswani" w:date="2020-06-30T17:46:00Z">
                                  <w:pPr/>
                                </w:pPrChange>
                              </w:pPr>
                              <w:ins w:id="805" w:author="Chokka,Deepthi Tejaswani" w:date="2020-06-30T17:57:00Z">
                                <w:r>
                                  <w:rPr>
                                    <w:rFonts w:ascii="Times New Roman" w:eastAsia="Times New Roman" w:hAnsi="Times New Roman"/>
                                    <w:color w:val="000000"/>
                                    <w:sz w:val="20"/>
                                  </w:rPr>
                                  <w:t xml:space="preserve">    …………………………</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06" w:author="Chokka,Deepthi Tejaswani" w:date="2020-06-30T17:58:00Z"/>
                                  <w:rFonts w:ascii="Times New Roman" w:eastAsia="Times New Roman" w:hAnsi="Times New Roman"/>
                                  <w:color w:val="000000"/>
                                  <w:sz w:val="20"/>
                                </w:rPr>
                                <w:pPrChange w:id="807" w:author="Chokka,Deepthi Tejaswani" w:date="2020-06-30T17:46:00Z">
                                  <w:pPr/>
                                </w:pPrChange>
                              </w:pPr>
                              <w:ins w:id="808" w:author="Chokka,Deepthi Tejaswani" w:date="2020-06-30T17:57:00Z">
                                <w:r>
                                  <w:rPr>
                                    <w:rFonts w:ascii="Times New Roman" w:eastAsia="Times New Roman" w:hAnsi="Times New Roman"/>
                                    <w:color w:val="000000"/>
                                    <w:sz w:val="20"/>
                                  </w:rPr>
                                  <w:t xml:space="preserve">    …………………………</w:t>
                                </w:r>
                              </w:ins>
                            </w:p>
                            <w:p w:rsidR="00CC5D28" w:rsidRPr="009C539E" w:rsidRDefault="00CC5D28">
                              <w:pPr>
                                <w:pStyle w:val="HTMLPreformatted"/>
                                <w:shd w:val="clear" w:color="auto" w:fill="FFFFFF"/>
                                <w:rPr>
                                  <w:ins w:id="809" w:author="Chokka,Deepthi Tejaswani" w:date="2020-06-30T17:44:00Z"/>
                                  <w:rFonts w:ascii="Consolas" w:hAnsi="Consolas"/>
                                  <w:color w:val="000000"/>
                                  <w:rPrChange w:id="810" w:author="Chokka,Deepthi Tejaswani" w:date="2020-06-30T18:03:00Z">
                                    <w:rPr>
                                      <w:ins w:id="811" w:author="Chokka,Deepthi Tejaswani" w:date="2020-06-30T17:44:00Z"/>
                                      <w:rFonts w:ascii="Times New Roman" w:hAnsi="Times New Roman"/>
                                    </w:rPr>
                                  </w:rPrChange>
                                </w:rPr>
                                <w:pPrChange w:id="812" w:author="Chokka,Deepthi Tejaswani" w:date="2020-06-30T18:03:00Z">
                                  <w:pPr/>
                                </w:pPrChange>
                              </w:pPr>
                              <w:ins w:id="813" w:author="Chokka,Deepthi Tejaswani" w:date="2020-06-30T17:44:00Z">
                                <w:r w:rsidRPr="00A24DB9">
                                  <w:rPr>
                                    <w:rFonts w:ascii="Times New Roman" w:hAnsi="Times New Roman"/>
                                    <w:color w:val="000000"/>
                                  </w:rPr>
                                  <w:br/>
                                </w:r>
                              </w:ins>
                              <w:ins w:id="814" w:author="Chokka,Deepthi Tejaswani" w:date="2020-06-30T18:03:00Z">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815" w:author="Chokka,Deepthi Tejaswani" w:date="2020-06-30T17:44:00Z">
                                <w:r w:rsidRPr="00A24DB9">
                                  <w:rPr>
                                    <w:rFonts w:ascii="Times New Roman" w:hAnsi="Times New Roman"/>
                                    <w:color w:val="000000"/>
                                  </w:rPr>
                                  <w:br/>
                                </w:r>
                              </w:ins>
                              <w:ins w:id="816"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C5D28" w:rsidRDefault="00CC5D28">
                              <w:pPr>
                                <w:jc w:val="center"/>
                                <w:pPrChange w:id="817"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rsidR="00CC5D28"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16" w:author="Chokka,Deepthi Tejaswani" w:date="2020-06-30T17:51:00Z"/>
                            <w:rFonts w:ascii="Times New Roman" w:eastAsia="Times New Roman" w:hAnsi="Times New Roman"/>
                            <w:i/>
                            <w:iCs/>
                            <w:color w:val="000000"/>
                            <w:sz w:val="20"/>
                          </w:rPr>
                          <w:pPrChange w:id="817" w:author="Chokka,Deepthi Tejaswani" w:date="2020-06-30T17:46:00Z">
                            <w:pPr/>
                          </w:pPrChange>
                        </w:pPr>
                        <w:proofErr w:type="gramStart"/>
                        <w:ins w:id="818"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C5D28"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19" w:author="Chokka,Deepthi Tejaswani" w:date="2020-06-30T17:48:00Z"/>
                            <w:rFonts w:ascii="Times New Roman" w:eastAsia="Times New Roman" w:hAnsi="Times New Roman"/>
                            <w:i/>
                            <w:iCs/>
                            <w:color w:val="000000"/>
                            <w:sz w:val="20"/>
                          </w:rPr>
                          <w:pPrChange w:id="820" w:author="Chokka,Deepthi Tejaswani" w:date="2020-06-30T17:46:00Z">
                            <w:pPr/>
                          </w:pPrChange>
                        </w:pPr>
                      </w:p>
                      <w:p w:rsidR="00CC5D28" w:rsidRDefault="00CC5D28" w:rsidP="001C00C9">
                        <w:pPr>
                          <w:pStyle w:val="HTMLPreformatted"/>
                          <w:shd w:val="clear" w:color="auto" w:fill="FFFFFF"/>
                          <w:rPr>
                            <w:ins w:id="821" w:author="Chokka,Deepthi Tejaswani" w:date="2020-06-30T17:51:00Z"/>
                            <w:rFonts w:ascii="Consolas" w:hAnsi="Consolas"/>
                            <w:color w:val="000000"/>
                          </w:rPr>
                        </w:pPr>
                        <w:ins w:id="822"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C5D28" w:rsidRDefault="00CC5D28" w:rsidP="001C00C9">
                        <w:pPr>
                          <w:pStyle w:val="HTMLPreformatted"/>
                          <w:shd w:val="clear" w:color="auto" w:fill="FFFFFF"/>
                          <w:rPr>
                            <w:ins w:id="823" w:author="Chokka,Deepthi Tejaswani" w:date="2020-06-30T17:55:00Z"/>
                            <w:rFonts w:ascii="Consolas" w:hAnsi="Consolas"/>
                            <w:color w:val="000000"/>
                          </w:rPr>
                        </w:pPr>
                        <w:ins w:id="824"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825"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w:t>
                          </w:r>
                        </w:ins>
                        <w:ins w:id="826" w:author="Chokka,Deepthi Tejaswani" w:date="2020-06-30T17:56:00Z">
                          <w:r>
                            <w:rPr>
                              <w:rFonts w:ascii="Consolas" w:hAnsi="Consolas"/>
                              <w:i/>
                              <w:iCs/>
                              <w:color w:val="808080"/>
                            </w:rPr>
                            <w:t>convenience</w:t>
                          </w:r>
                        </w:ins>
                        <w:ins w:id="827" w:author="Chokka,Deepthi Tejaswani" w:date="2020-06-30T17:55:00Z">
                          <w:r>
                            <w:rPr>
                              <w:rFonts w:ascii="Consolas" w:hAnsi="Consolas"/>
                              <w:i/>
                              <w:iCs/>
                              <w:color w:val="808080"/>
                            </w:rPr>
                            <w:t xml:space="preserve"> like height,</w:t>
                          </w:r>
                        </w:ins>
                        <w:ins w:id="828" w:author="Chokka,Deepthi Tejaswani" w:date="2020-06-30T17:56:00Z">
                          <w:r>
                            <w:rPr>
                              <w:rFonts w:ascii="Consolas" w:hAnsi="Consolas"/>
                              <w:i/>
                              <w:iCs/>
                              <w:color w:val="808080"/>
                            </w:rPr>
                            <w:t xml:space="preserve"> </w:t>
                          </w:r>
                        </w:ins>
                        <w:ins w:id="829" w:author="Chokka,Deepthi Tejaswani" w:date="2020-06-30T17:55:00Z">
                          <w:r>
                            <w:rPr>
                              <w:rFonts w:ascii="Consolas" w:hAnsi="Consolas"/>
                              <w:i/>
                              <w:iCs/>
                              <w:color w:val="808080"/>
                            </w:rPr>
                            <w:t>width,</w:t>
                          </w:r>
                        </w:ins>
                        <w:ins w:id="830" w:author="Chokka,Deepthi Tejaswani" w:date="2020-06-30T17:56:00Z">
                          <w:r>
                            <w:rPr>
                              <w:rFonts w:ascii="Consolas" w:hAnsi="Consolas"/>
                              <w:i/>
                              <w:iCs/>
                              <w:color w:val="808080"/>
                            </w:rPr>
                            <w:t xml:space="preserve"> etc.,</w:t>
                          </w:r>
                        </w:ins>
                        <w:ins w:id="831" w:author="Chokka,Deepthi Tejaswani" w:date="2020-06-30T17:55:00Z">
                          <w:r>
                            <w:rPr>
                              <w:rFonts w:ascii="Consolas" w:hAnsi="Consolas"/>
                              <w:i/>
                              <w:iCs/>
                              <w:color w:val="808080"/>
                            </w:rPr>
                            <w:t xml:space="preserve">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ins>
                      </w:p>
                      <w:p w:rsidR="00CC5D28"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32" w:author="Chokka,Deepthi Tejaswani" w:date="2020-06-30T17:57:00Z"/>
                            <w:rFonts w:ascii="Times New Roman" w:eastAsia="Times New Roman" w:hAnsi="Times New Roman"/>
                            <w:color w:val="000000"/>
                            <w:sz w:val="20"/>
                          </w:rPr>
                          <w:pPrChange w:id="833" w:author="Chokka,Deepthi Tejaswani" w:date="2020-06-30T17:46:00Z">
                            <w:pPr/>
                          </w:pPrChange>
                        </w:pPr>
                        <w:ins w:id="834" w:author="Chokka,Deepthi Tejaswani" w:date="2020-06-30T17:44:00Z">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835" w:author="Chokka,Deepthi Tejaswani" w:date="2020-06-30T17:56:00Z">
                          <w:r>
                            <w:rPr>
                              <w:rFonts w:ascii="Times New Roman" w:eastAsia="Times New Roman" w:hAnsi="Times New Roman"/>
                              <w:color w:val="000000"/>
                              <w:sz w:val="20"/>
                            </w:rPr>
                            <w:t xml:space="preserve">    </w:t>
                          </w:r>
                        </w:ins>
                        <w:ins w:id="836" w:author="Chokka,Deepthi Tejaswani" w:date="2020-06-30T17:57:00Z">
                          <w:r>
                            <w:rPr>
                              <w:rFonts w:ascii="Times New Roman" w:eastAsia="Times New Roman" w:hAnsi="Times New Roman"/>
                              <w:color w:val="000000"/>
                              <w:sz w:val="20"/>
                            </w:rPr>
                            <w:t>…………………………</w:t>
                          </w:r>
                        </w:ins>
                      </w:p>
                      <w:p w:rsidR="00CC5D28"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37" w:author="Chokka,Deepthi Tejaswani" w:date="2020-06-30T17:57:00Z"/>
                            <w:rFonts w:ascii="Times New Roman" w:eastAsia="Times New Roman" w:hAnsi="Times New Roman"/>
                            <w:color w:val="000000"/>
                            <w:sz w:val="20"/>
                          </w:rPr>
                          <w:pPrChange w:id="838" w:author="Chokka,Deepthi Tejaswani" w:date="2020-06-30T17:46:00Z">
                            <w:pPr/>
                          </w:pPrChange>
                        </w:pPr>
                        <w:ins w:id="839" w:author="Chokka,Deepthi Tejaswani" w:date="2020-06-30T17:57:00Z">
                          <w:r>
                            <w:rPr>
                              <w:rFonts w:ascii="Times New Roman" w:eastAsia="Times New Roman" w:hAnsi="Times New Roman"/>
                              <w:color w:val="000000"/>
                              <w:sz w:val="20"/>
                            </w:rPr>
                            <w:t xml:space="preserve">    …………………………</w:t>
                          </w:r>
                        </w:ins>
                      </w:p>
                      <w:p w:rsidR="00CC5D28"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40" w:author="Chokka,Deepthi Tejaswani" w:date="2020-06-30T17:58:00Z"/>
                            <w:rFonts w:ascii="Times New Roman" w:eastAsia="Times New Roman" w:hAnsi="Times New Roman"/>
                            <w:color w:val="000000"/>
                            <w:sz w:val="20"/>
                          </w:rPr>
                          <w:pPrChange w:id="841" w:author="Chokka,Deepthi Tejaswani" w:date="2020-06-30T17:46:00Z">
                            <w:pPr/>
                          </w:pPrChange>
                        </w:pPr>
                        <w:ins w:id="842" w:author="Chokka,Deepthi Tejaswani" w:date="2020-06-30T17:57:00Z">
                          <w:r>
                            <w:rPr>
                              <w:rFonts w:ascii="Times New Roman" w:eastAsia="Times New Roman" w:hAnsi="Times New Roman"/>
                              <w:color w:val="000000"/>
                              <w:sz w:val="20"/>
                            </w:rPr>
                            <w:t xml:space="preserve">    …………………………</w:t>
                          </w:r>
                        </w:ins>
                      </w:p>
                      <w:p w:rsidR="00CC5D28" w:rsidRPr="009C539E" w:rsidRDefault="00CC5D28" w:rsidP="009C539E">
                        <w:pPr>
                          <w:pStyle w:val="HTMLPreformatted"/>
                          <w:shd w:val="clear" w:color="auto" w:fill="FFFFFF"/>
                          <w:rPr>
                            <w:ins w:id="843" w:author="Chokka,Deepthi Tejaswani" w:date="2020-06-30T17:44:00Z"/>
                            <w:rFonts w:ascii="Consolas" w:hAnsi="Consolas"/>
                            <w:color w:val="000000"/>
                            <w:rPrChange w:id="844" w:author="Chokka,Deepthi Tejaswani" w:date="2020-06-30T18:03:00Z">
                              <w:rPr>
                                <w:ins w:id="845" w:author="Chokka,Deepthi Tejaswani" w:date="2020-06-30T17:44:00Z"/>
                                <w:rFonts w:ascii="Times New Roman" w:hAnsi="Times New Roman"/>
                              </w:rPr>
                            </w:rPrChange>
                          </w:rPr>
                          <w:pPrChange w:id="846" w:author="Chokka,Deepthi Tejaswani" w:date="2020-06-30T18:03:00Z">
                            <w:pPr/>
                          </w:pPrChange>
                        </w:pPr>
                        <w:ins w:id="847" w:author="Chokka,Deepthi Tejaswani" w:date="2020-06-30T17:44:00Z">
                          <w:r w:rsidRPr="00A24DB9">
                            <w:rPr>
                              <w:rFonts w:ascii="Times New Roman" w:hAnsi="Times New Roman"/>
                              <w:color w:val="000000"/>
                            </w:rPr>
                            <w:br/>
                          </w:r>
                        </w:ins>
                        <w:proofErr w:type="gramStart"/>
                        <w:ins w:id="848" w:author="Chokka,Deepthi Tejaswani" w:date="2020-06-30T18:03:00Z">
                          <w:r>
                            <w:rPr>
                              <w:rFonts w:ascii="Consolas" w:hAnsi="Consolas"/>
                              <w:i/>
                              <w:iCs/>
                              <w:color w:val="808080"/>
                            </w:rPr>
                            <w:t>&lt;!--</w:t>
                          </w:r>
                          <w:proofErr w:type="gramEnd"/>
                          <w:r>
                            <w:rPr>
                              <w:rFonts w:ascii="Consolas" w:hAnsi="Consolas"/>
                              <w:i/>
                              <w:iCs/>
                              <w:color w:val="808080"/>
                            </w:rPr>
                            <w:t xml:space="preserve">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849" w:author="Chokka,Deepthi Tejaswani" w:date="2020-06-30T17:44:00Z">
                          <w:r w:rsidRPr="00A24DB9">
                            <w:rPr>
                              <w:rFonts w:ascii="Times New Roman" w:hAnsi="Times New Roman"/>
                              <w:color w:val="000000"/>
                            </w:rPr>
                            <w:br/>
                          </w:r>
                        </w:ins>
                        <w:ins w:id="850"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C5D28" w:rsidRDefault="00CC5D28" w:rsidP="001C00C9">
                        <w:pPr>
                          <w:jc w:val="center"/>
                          <w:pPrChange w:id="851" w:author="Chokka,Deepthi Tejaswani" w:date="2020-06-30T17:44:00Z">
                            <w:pPr/>
                          </w:pPrChange>
                        </w:pPr>
                      </w:p>
                    </w:txbxContent>
                  </v:textbox>
                </v:rect>
              </w:pict>
            </mc:Fallback>
          </mc:AlternateContent>
        </w:r>
      </w:ins>
    </w:p>
    <w:p w:rsidR="001C00C9" w:rsidRDefault="001C00C9" w:rsidP="00594684">
      <w:pPr>
        <w:rPr>
          <w:ins w:id="818" w:author="Chokka,Deepthi Tejaswani" w:date="2020-06-30T17:43:00Z"/>
          <w:rFonts w:ascii="Times New Roman" w:hAnsi="Times New Roman"/>
        </w:rPr>
      </w:pPr>
    </w:p>
    <w:p w:rsidR="001C00C9" w:rsidRDefault="001C00C9" w:rsidP="00594684">
      <w:pPr>
        <w:rPr>
          <w:ins w:id="819" w:author="Chokka,Deepthi Tejaswani" w:date="2020-06-30T17:43:00Z"/>
          <w:rFonts w:ascii="Times New Roman" w:hAnsi="Times New Roman"/>
        </w:rPr>
      </w:pPr>
    </w:p>
    <w:p w:rsidR="00E705C3" w:rsidRDefault="00E705C3">
      <w:pPr>
        <w:spacing w:before="240"/>
        <w:rPr>
          <w:ins w:id="820" w:author="Chokka,Deepthi Tejaswani" w:date="2020-06-29T11:49:00Z"/>
          <w:rFonts w:ascii="Times New Roman" w:hAnsi="Times New Roman"/>
          <w:b/>
        </w:rPr>
        <w:pPrChange w:id="821" w:author="Chokka,Deepthi Tejaswani" w:date="2020-06-29T13:48:00Z">
          <w:pPr/>
        </w:pPrChange>
      </w:pPr>
    </w:p>
    <w:p w:rsidR="001C00C9" w:rsidRDefault="001C00C9">
      <w:pPr>
        <w:spacing w:before="240"/>
        <w:rPr>
          <w:ins w:id="822" w:author="Chokka,Deepthi Tejaswani" w:date="2020-06-30T17:45:00Z"/>
          <w:rFonts w:ascii="Times New Roman" w:hAnsi="Times New Roman"/>
          <w:b/>
          <w:sz w:val="32"/>
          <w:szCs w:val="32"/>
        </w:rPr>
        <w:pPrChange w:id="823" w:author="Chokka,Deepthi Tejaswani" w:date="2020-06-29T13:48:00Z">
          <w:pPr/>
        </w:pPrChange>
      </w:pPr>
    </w:p>
    <w:p w:rsidR="001C00C9" w:rsidRDefault="001C00C9">
      <w:pPr>
        <w:spacing w:before="240"/>
        <w:rPr>
          <w:ins w:id="824" w:author="Chokka,Deepthi Tejaswani" w:date="2020-06-30T17:45:00Z"/>
          <w:rFonts w:ascii="Times New Roman" w:hAnsi="Times New Roman"/>
          <w:b/>
          <w:sz w:val="32"/>
          <w:szCs w:val="32"/>
        </w:rPr>
        <w:pPrChange w:id="825" w:author="Chokka,Deepthi Tejaswani" w:date="2020-06-29T13:48:00Z">
          <w:pPr/>
        </w:pPrChange>
      </w:pPr>
    </w:p>
    <w:p w:rsidR="001C00C9" w:rsidRDefault="001C00C9">
      <w:pPr>
        <w:spacing w:before="240"/>
        <w:rPr>
          <w:ins w:id="826" w:author="Chokka,Deepthi Tejaswani" w:date="2020-06-30T17:45:00Z"/>
          <w:rFonts w:ascii="Times New Roman" w:hAnsi="Times New Roman"/>
          <w:b/>
          <w:sz w:val="32"/>
          <w:szCs w:val="32"/>
        </w:rPr>
        <w:pPrChange w:id="827" w:author="Chokka,Deepthi Tejaswani" w:date="2020-06-29T13:48:00Z">
          <w:pPr/>
        </w:pPrChange>
      </w:pPr>
    </w:p>
    <w:p w:rsidR="001C00C9" w:rsidRDefault="001C00C9">
      <w:pPr>
        <w:spacing w:before="240"/>
        <w:rPr>
          <w:ins w:id="828" w:author="Chokka,Deepthi Tejaswani" w:date="2020-06-30T17:45:00Z"/>
          <w:rFonts w:ascii="Times New Roman" w:hAnsi="Times New Roman"/>
          <w:b/>
          <w:sz w:val="32"/>
          <w:szCs w:val="32"/>
        </w:rPr>
        <w:pPrChange w:id="829" w:author="Chokka,Deepthi Tejaswani" w:date="2020-06-29T13:48:00Z">
          <w:pPr/>
        </w:pPrChange>
      </w:pPr>
    </w:p>
    <w:p w:rsidR="001C00C9" w:rsidRDefault="001C00C9">
      <w:pPr>
        <w:spacing w:before="240"/>
        <w:rPr>
          <w:ins w:id="830" w:author="Chokka,Deepthi Tejaswani" w:date="2020-06-30T17:45:00Z"/>
          <w:rFonts w:ascii="Times New Roman" w:hAnsi="Times New Roman"/>
          <w:b/>
          <w:sz w:val="32"/>
          <w:szCs w:val="32"/>
        </w:rPr>
        <w:pPrChange w:id="831" w:author="Chokka,Deepthi Tejaswani" w:date="2020-06-29T13:48:00Z">
          <w:pPr/>
        </w:pPrChange>
      </w:pPr>
    </w:p>
    <w:p w:rsidR="001C00C9" w:rsidRDefault="001C00C9">
      <w:pPr>
        <w:spacing w:before="240"/>
        <w:rPr>
          <w:ins w:id="832" w:author="Chokka,Deepthi Tejaswani" w:date="2020-06-30T17:45:00Z"/>
          <w:rFonts w:ascii="Times New Roman" w:hAnsi="Times New Roman"/>
          <w:b/>
          <w:sz w:val="32"/>
          <w:szCs w:val="32"/>
        </w:rPr>
        <w:pPrChange w:id="833" w:author="Chokka,Deepthi Tejaswani" w:date="2020-06-29T13:48:00Z">
          <w:pPr/>
        </w:pPrChange>
      </w:pPr>
    </w:p>
    <w:p w:rsidR="001C00C9" w:rsidRDefault="001C00C9">
      <w:pPr>
        <w:spacing w:before="240"/>
        <w:rPr>
          <w:ins w:id="834" w:author="Chokka,Deepthi Tejaswani" w:date="2020-06-30T17:45:00Z"/>
          <w:rFonts w:ascii="Times New Roman" w:hAnsi="Times New Roman"/>
          <w:b/>
          <w:sz w:val="32"/>
          <w:szCs w:val="32"/>
        </w:rPr>
        <w:pPrChange w:id="835" w:author="Chokka,Deepthi Tejaswani" w:date="2020-06-29T13:48:00Z">
          <w:pPr/>
        </w:pPrChange>
      </w:pPr>
    </w:p>
    <w:p w:rsidR="001C00C9" w:rsidRDefault="001C00C9">
      <w:pPr>
        <w:spacing w:before="240"/>
        <w:rPr>
          <w:ins w:id="836" w:author="Chokka,Deepthi Tejaswani" w:date="2020-06-30T17:46:00Z"/>
          <w:rFonts w:ascii="Times New Roman" w:hAnsi="Times New Roman"/>
          <w:b/>
          <w:sz w:val="32"/>
          <w:szCs w:val="32"/>
        </w:rPr>
        <w:pPrChange w:id="837" w:author="Chokka,Deepthi Tejaswani" w:date="2020-06-29T13:48:00Z">
          <w:pPr/>
        </w:pPrChange>
      </w:pPr>
    </w:p>
    <w:p w:rsidR="001C00C9" w:rsidRDefault="001C00C9">
      <w:pPr>
        <w:spacing w:before="240"/>
        <w:rPr>
          <w:ins w:id="838" w:author="Chokka,Deepthi Tejaswani" w:date="2020-06-30T17:46:00Z"/>
          <w:rFonts w:ascii="Times New Roman" w:hAnsi="Times New Roman"/>
          <w:b/>
          <w:sz w:val="32"/>
          <w:szCs w:val="32"/>
        </w:rPr>
        <w:pPrChange w:id="839" w:author="Chokka,Deepthi Tejaswani" w:date="2020-06-29T13:48:00Z">
          <w:pPr/>
        </w:pPrChange>
      </w:pPr>
    </w:p>
    <w:p w:rsidR="001C00C9" w:rsidRDefault="001C00C9">
      <w:pPr>
        <w:spacing w:before="240"/>
        <w:rPr>
          <w:ins w:id="840" w:author="Chokka,Deepthi Tejaswani" w:date="2020-06-30T17:46:00Z"/>
          <w:rFonts w:ascii="Times New Roman" w:hAnsi="Times New Roman"/>
          <w:b/>
          <w:sz w:val="32"/>
          <w:szCs w:val="32"/>
        </w:rPr>
        <w:pPrChange w:id="841" w:author="Chokka,Deepthi Tejaswani" w:date="2020-06-29T13:48:00Z">
          <w:pPr/>
        </w:pPrChange>
      </w:pPr>
    </w:p>
    <w:p w:rsidR="001C00C9" w:rsidRDefault="001C00C9">
      <w:pPr>
        <w:spacing w:before="240"/>
        <w:rPr>
          <w:ins w:id="842" w:author="Chokka,Deepthi Tejaswani" w:date="2020-06-30T17:46:00Z"/>
          <w:rFonts w:ascii="Times New Roman" w:hAnsi="Times New Roman"/>
          <w:b/>
          <w:sz w:val="32"/>
          <w:szCs w:val="32"/>
        </w:rPr>
        <w:pPrChange w:id="843" w:author="Chokka,Deepthi Tejaswani" w:date="2020-06-29T13:48:00Z">
          <w:pPr/>
        </w:pPrChange>
      </w:pPr>
    </w:p>
    <w:p w:rsidR="001C00C9" w:rsidRDefault="001C00C9">
      <w:pPr>
        <w:spacing w:before="240"/>
        <w:rPr>
          <w:ins w:id="844" w:author="Chokka,Deepthi Tejaswani" w:date="2020-06-30T17:46:00Z"/>
          <w:rFonts w:ascii="Times New Roman" w:hAnsi="Times New Roman"/>
          <w:b/>
          <w:sz w:val="32"/>
          <w:szCs w:val="32"/>
        </w:rPr>
        <w:pPrChange w:id="845" w:author="Chokka,Deepthi Tejaswani" w:date="2020-06-29T13:48:00Z">
          <w:pPr/>
        </w:pPrChange>
      </w:pPr>
    </w:p>
    <w:p w:rsidR="001C00C9" w:rsidRDefault="001C00C9">
      <w:pPr>
        <w:spacing w:before="240"/>
        <w:rPr>
          <w:ins w:id="846" w:author="Chokka,Deepthi Tejaswani" w:date="2020-06-30T17:46:00Z"/>
          <w:rFonts w:ascii="Times New Roman" w:hAnsi="Times New Roman"/>
          <w:b/>
          <w:sz w:val="32"/>
          <w:szCs w:val="32"/>
        </w:rPr>
        <w:pPrChange w:id="847" w:author="Chokka,Deepthi Tejaswani" w:date="2020-06-29T13:48:00Z">
          <w:pPr/>
        </w:pPrChange>
      </w:pPr>
    </w:p>
    <w:p w:rsidR="001C00C9" w:rsidRDefault="001C00C9">
      <w:pPr>
        <w:spacing w:before="240"/>
        <w:rPr>
          <w:ins w:id="848" w:author="Chokka,Deepthi Tejaswani" w:date="2020-06-30T17:46:00Z"/>
          <w:rFonts w:ascii="Times New Roman" w:hAnsi="Times New Roman"/>
          <w:b/>
          <w:sz w:val="32"/>
          <w:szCs w:val="32"/>
        </w:rPr>
        <w:pPrChange w:id="849" w:author="Chokka,Deepthi Tejaswani" w:date="2020-06-29T13:48:00Z">
          <w:pPr/>
        </w:pPrChange>
      </w:pPr>
    </w:p>
    <w:p w:rsidR="001C00C9" w:rsidRDefault="001C00C9">
      <w:pPr>
        <w:spacing w:before="240"/>
        <w:rPr>
          <w:ins w:id="850" w:author="Chokka,Deepthi Tejaswani" w:date="2020-06-30T17:46:00Z"/>
          <w:rFonts w:ascii="Times New Roman" w:hAnsi="Times New Roman"/>
          <w:b/>
          <w:sz w:val="32"/>
          <w:szCs w:val="32"/>
        </w:rPr>
        <w:pPrChange w:id="851" w:author="Chokka,Deepthi Tejaswani" w:date="2020-06-29T13:48:00Z">
          <w:pPr/>
        </w:pPrChange>
      </w:pPr>
    </w:p>
    <w:p w:rsidR="001C00C9" w:rsidRDefault="001C00C9">
      <w:pPr>
        <w:spacing w:before="240"/>
        <w:rPr>
          <w:ins w:id="852" w:author="Chokka,Deepthi Tejaswani" w:date="2020-06-30T17:46:00Z"/>
          <w:rFonts w:ascii="Times New Roman" w:hAnsi="Times New Roman"/>
          <w:b/>
          <w:sz w:val="32"/>
          <w:szCs w:val="32"/>
        </w:rPr>
        <w:pPrChange w:id="853" w:author="Chokka,Deepthi Tejaswani" w:date="2020-06-29T13:48:00Z">
          <w:pPr/>
        </w:pPrChange>
      </w:pPr>
    </w:p>
    <w:p w:rsidR="001C00C9" w:rsidRDefault="001C00C9">
      <w:pPr>
        <w:spacing w:before="240"/>
        <w:rPr>
          <w:ins w:id="854" w:author="Chokka,Deepthi Tejaswani" w:date="2020-06-30T17:46:00Z"/>
          <w:rFonts w:ascii="Times New Roman" w:hAnsi="Times New Roman"/>
          <w:b/>
          <w:sz w:val="32"/>
          <w:szCs w:val="32"/>
        </w:rPr>
        <w:pPrChange w:id="855" w:author="Chokka,Deepthi Tejaswani" w:date="2020-06-29T13:48:00Z">
          <w:pPr/>
        </w:pPrChange>
      </w:pPr>
    </w:p>
    <w:p w:rsidR="001C00C9" w:rsidRDefault="001C00C9">
      <w:pPr>
        <w:spacing w:before="240"/>
        <w:rPr>
          <w:ins w:id="856" w:author="Chokka,Deepthi Tejaswani" w:date="2020-06-30T17:46:00Z"/>
          <w:rFonts w:ascii="Times New Roman" w:hAnsi="Times New Roman"/>
          <w:b/>
          <w:sz w:val="32"/>
          <w:szCs w:val="32"/>
        </w:rPr>
        <w:pPrChange w:id="857" w:author="Chokka,Deepthi Tejaswani" w:date="2020-06-29T13:48:00Z">
          <w:pPr/>
        </w:pPrChange>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58" w:author="Chokka,Deepthi Tejaswani" w:date="2020-06-30T17:47:00Z"/>
          <w:rFonts w:ascii="Times New Roman" w:eastAsia="Times New Roman" w:hAnsi="Times New Roman"/>
          <w:color w:val="000000"/>
          <w:sz w:val="20"/>
        </w:rPr>
      </w:pPr>
    </w:p>
    <w:p w:rsidR="001C00C9" w:rsidRDefault="009C539E"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59" w:author="Chokka,Deepthi Tejaswani" w:date="2020-06-30T17:47:00Z"/>
          <w:rFonts w:ascii="Times New Roman" w:eastAsia="Times New Roman" w:hAnsi="Times New Roman"/>
          <w:color w:val="000000"/>
          <w:sz w:val="20"/>
        </w:rPr>
      </w:pPr>
      <w:ins w:id="860" w:author="Chokka,Deepthi Tejaswani" w:date="2020-06-30T17:47:00Z">
        <w:r>
          <w:rPr>
            <w:rFonts w:ascii="Times New Roman" w:hAnsi="Times New Roman"/>
            <w:noProof/>
          </w:rPr>
          <mc:AlternateContent>
            <mc:Choice Requires="wps">
              <w:drawing>
                <wp:anchor distT="0" distB="0" distL="114300" distR="114300" simplePos="0" relativeHeight="251661312" behindDoc="0" locked="0" layoutInCell="1" allowOverlap="1" wp14:anchorId="57D4EF65" wp14:editId="1EF0E809">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61" w:author="Chokka,Deepthi Tejaswani" w:date="2020-06-30T18:05:00Z"/>
                                  <w:rFonts w:ascii="Times New Roman" w:eastAsia="Times New Roman" w:hAnsi="Times New Roman"/>
                                  <w:color w:val="000000"/>
                                  <w:sz w:val="20"/>
                                </w:rPr>
                              </w:pPr>
                              <w:ins w:id="862" w:author="Chokka,Deepthi Tejaswani" w:date="2020-06-30T18:05:00Z">
                                <w:r>
                                  <w:rPr>
                                    <w:rFonts w:ascii="Times New Roman" w:hAnsi="Times New Roman"/>
                                    <w:b/>
                                    <w:bCs/>
                                    <w:color w:val="660E7A"/>
                                  </w:rPr>
                                  <w:t xml:space="preserve">       </w:t>
                                </w:r>
                              </w:ins>
                              <w:proofErr w:type="spellStart"/>
                              <w:proofErr w:type="gramStart"/>
                              <w:ins w:id="863"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864" w:author="Chokka,Deepthi Tejaswani" w:date="2020-06-30T18:05:00Z">
                                <w:r>
                                  <w:rPr>
                                    <w:rFonts w:ascii="Times New Roman" w:eastAsia="Times New Roman" w:hAnsi="Times New Roman"/>
                                    <w:color w:val="000000"/>
                                    <w:sz w:val="20"/>
                                  </w:rPr>
                                  <w:t xml:space="preserve">    …………………………</w:t>
                                </w:r>
                              </w:ins>
                            </w:p>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65" w:author="Chokka,Deepthi Tejaswani" w:date="2020-06-30T18:05:00Z"/>
                                  <w:rFonts w:ascii="Times New Roman" w:eastAsia="Times New Roman" w:hAnsi="Times New Roman"/>
                                  <w:color w:val="000000"/>
                                  <w:sz w:val="20"/>
                                </w:rPr>
                              </w:pPr>
                              <w:ins w:id="866" w:author="Chokka,Deepthi Tejaswani" w:date="2020-06-30T18:05:00Z">
                                <w:r>
                                  <w:rPr>
                                    <w:rFonts w:ascii="Times New Roman" w:eastAsia="Times New Roman" w:hAnsi="Times New Roman"/>
                                    <w:color w:val="000000"/>
                                    <w:sz w:val="20"/>
                                  </w:rPr>
                                  <w:t xml:space="preserve">    …………………………</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67" w:author="Chokka,Deepthi Tejaswani" w:date="2020-06-30T18:05:00Z"/>
                                  <w:rFonts w:ascii="Times New Roman" w:eastAsia="Times New Roman" w:hAnsi="Times New Roman"/>
                                  <w:color w:val="000000"/>
                                  <w:sz w:val="20"/>
                                </w:rPr>
                              </w:pPr>
                              <w:ins w:id="868" w:author="Chokka,Deepthi Tejaswani" w:date="2020-06-30T18:05:00Z">
                                <w:r>
                                  <w:rPr>
                                    <w:rFonts w:ascii="Times New Roman" w:eastAsia="Times New Roman" w:hAnsi="Times New Roman"/>
                                    <w:color w:val="000000"/>
                                    <w:sz w:val="20"/>
                                  </w:rPr>
                                  <w:t xml:space="preserve">    …………………………</w:t>
                                </w:r>
                              </w:ins>
                            </w:p>
                            <w:p w:rsidR="00CC5D28"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69" w:author="Chokka,Deepthi Tejaswani" w:date="2020-06-30T18:05:00Z"/>
                                  <w:rFonts w:ascii="Times New Roman" w:eastAsia="Times New Roman" w:hAnsi="Times New Roman"/>
                                  <w:color w:val="000000"/>
                                  <w:sz w:val="20"/>
                                </w:rPr>
                              </w:pPr>
                            </w:p>
                            <w:p w:rsidR="00CC5D28" w:rsidRDefault="00CC5D28" w:rsidP="003D6BC6">
                              <w:pPr>
                                <w:pStyle w:val="HTMLPreformatted"/>
                                <w:shd w:val="clear" w:color="auto" w:fill="FFFFFF"/>
                                <w:rPr>
                                  <w:ins w:id="870" w:author="Chokka,Deepthi Tejaswani" w:date="2020-06-30T18:07:00Z"/>
                                  <w:rFonts w:ascii="Consolas" w:hAnsi="Consolas"/>
                                  <w:color w:val="000000"/>
                                </w:rPr>
                              </w:pPr>
                              <w:ins w:id="871"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ins>
                            </w:p>
                            <w:p w:rsidR="00CC5D28" w:rsidRPr="009C539E"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72" w:author="Chokka,Deepthi Tejaswani" w:date="2020-06-30T17:48:00Z"/>
                                  <w:rFonts w:ascii="Times New Roman" w:eastAsia="Times New Roman" w:hAnsi="Times New Roman"/>
                                  <w:color w:val="000000"/>
                                  <w:sz w:val="20"/>
                                </w:rPr>
                              </w:pPr>
                              <w:ins w:id="873" w:author="Chokka,Deepthi Tejaswani" w:date="2020-06-30T17:48:00Z">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ins>
                            </w:p>
                            <w:p w:rsidR="00CC5D28" w:rsidRPr="00A24DB9" w:rsidRDefault="00CC5D28">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74" w:author="Chokka,Deepthi Tejaswani" w:date="2020-06-30T17:44:00Z"/>
                                  <w:rFonts w:ascii="Times New Roman" w:hAnsi="Times New Roman"/>
                                </w:rPr>
                                <w:pPrChange w:id="875" w:author="Chokka,Deepthi Tejaswani" w:date="2020-06-30T17:46:00Z">
                                  <w:pPr/>
                                </w:pPrChange>
                              </w:pPr>
                              <w:ins w:id="876" w:author="Chokka,Deepthi Tejaswani" w:date="2020-06-30T17:44:00Z">
                                <w:r w:rsidRPr="00A24DB9">
                                  <w:rPr>
                                    <w:rFonts w:ascii="Times New Roman" w:eastAsia="Times New Roman" w:hAnsi="Times New Roman"/>
                                    <w:color w:val="000000"/>
                                    <w:sz w:val="20"/>
                                  </w:rPr>
                                  <w:br/>
                                  <w:t xml:space="preserve">    </w:t>
                                </w:r>
                              </w:ins>
                            </w:p>
                            <w:p w:rsidR="00CC5D28" w:rsidRDefault="00CC5D28">
                              <w:pPr>
                                <w:jc w:val="center"/>
                                <w:pPrChange w:id="877"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4EF65" id="Rectangle 9" o:spid="_x0000_s1027" style="position:absolute;margin-left:0;margin-top:.4pt;width:471pt;height:157.1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17" w:author="Chokka,Deepthi Tejaswani" w:date="2020-06-30T18:05:00Z"/>
                            <w:rFonts w:ascii="Times New Roman" w:eastAsia="Times New Roman" w:hAnsi="Times New Roman"/>
                            <w:color w:val="000000"/>
                            <w:sz w:val="20"/>
                          </w:rPr>
                        </w:pPr>
                        <w:ins w:id="918" w:author="Chokka,Deepthi Tejaswani" w:date="2020-06-30T18:05:00Z">
                          <w:r>
                            <w:rPr>
                              <w:rFonts w:ascii="Times New Roman" w:hAnsi="Times New Roman"/>
                              <w:b/>
                              <w:bCs/>
                              <w:color w:val="660E7A"/>
                            </w:rPr>
                            <w:t xml:space="preserve">       </w:t>
                          </w:r>
                        </w:ins>
                        <w:proofErr w:type="spellStart"/>
                        <w:proofErr w:type="gramStart"/>
                        <w:ins w:id="919"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920" w:author="Chokka,Deepthi Tejaswani" w:date="2020-06-30T18:05:00Z">
                          <w:r>
                            <w:rPr>
                              <w:rFonts w:ascii="Times New Roman" w:eastAsia="Times New Roman" w:hAnsi="Times New Roman"/>
                              <w:color w:val="000000"/>
                              <w:sz w:val="20"/>
                            </w:rPr>
                            <w:t xml:space="preserve">    …………………………</w:t>
                          </w:r>
                        </w:ins>
                      </w:p>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21" w:author="Chokka,Deepthi Tejaswani" w:date="2020-06-30T18:05:00Z"/>
                            <w:rFonts w:ascii="Times New Roman" w:eastAsia="Times New Roman" w:hAnsi="Times New Roman"/>
                            <w:color w:val="000000"/>
                            <w:sz w:val="20"/>
                          </w:rPr>
                        </w:pPr>
                        <w:ins w:id="922" w:author="Chokka,Deepthi Tejaswani" w:date="2020-06-30T18:05:00Z">
                          <w:r>
                            <w:rPr>
                              <w:rFonts w:ascii="Times New Roman" w:eastAsia="Times New Roman" w:hAnsi="Times New Roman"/>
                              <w:color w:val="000000"/>
                              <w:sz w:val="20"/>
                            </w:rPr>
                            <w:t xml:space="preserve">    …………………………</w:t>
                          </w:r>
                        </w:ins>
                      </w:p>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23" w:author="Chokka,Deepthi Tejaswani" w:date="2020-06-30T18:05:00Z"/>
                            <w:rFonts w:ascii="Times New Roman" w:eastAsia="Times New Roman" w:hAnsi="Times New Roman"/>
                            <w:color w:val="000000"/>
                            <w:sz w:val="20"/>
                          </w:rPr>
                          <w:pPrChange w:id="924" w:author="Chokka,Deepthi Tejaswani" w:date="2020-06-30T18:05:00Z">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925" w:author="Chokka,Deepthi Tejaswani" w:date="2020-06-30T18:05:00Z">
                          <w:r>
                            <w:rPr>
                              <w:rFonts w:ascii="Times New Roman" w:eastAsia="Times New Roman" w:hAnsi="Times New Roman"/>
                              <w:color w:val="000000"/>
                              <w:sz w:val="20"/>
                            </w:rPr>
                            <w:t xml:space="preserve">    …………………………</w:t>
                          </w:r>
                        </w:ins>
                      </w:p>
                      <w:p w:rsidR="00CC5D28"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26" w:author="Chokka,Deepthi Tejaswani" w:date="2020-06-30T18:05:00Z"/>
                            <w:rFonts w:ascii="Times New Roman" w:eastAsia="Times New Roman" w:hAnsi="Times New Roman"/>
                            <w:color w:val="000000"/>
                            <w:sz w:val="20"/>
                          </w:rPr>
                          <w:pPrChange w:id="927" w:author="Chokka,Deepthi Tejaswani" w:date="2020-06-30T18:05:00Z">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rsidR="00CC5D28" w:rsidRDefault="00CC5D28" w:rsidP="003D6BC6">
                        <w:pPr>
                          <w:pStyle w:val="HTMLPreformatted"/>
                          <w:shd w:val="clear" w:color="auto" w:fill="FFFFFF"/>
                          <w:rPr>
                            <w:ins w:id="928" w:author="Chokka,Deepthi Tejaswani" w:date="2020-06-30T18:07:00Z"/>
                            <w:rFonts w:ascii="Consolas" w:hAnsi="Consolas"/>
                            <w:color w:val="000000"/>
                          </w:rPr>
                        </w:pPr>
                        <w:ins w:id="929"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ins>
                      </w:p>
                      <w:p w:rsidR="00CC5D28" w:rsidRPr="009C539E" w:rsidRDefault="00CC5D28"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30" w:author="Chokka,Deepthi Tejaswani" w:date="2020-06-30T17:48:00Z"/>
                            <w:rFonts w:ascii="Times New Roman" w:eastAsia="Times New Roman" w:hAnsi="Times New Roman"/>
                            <w:color w:val="000000"/>
                            <w:sz w:val="20"/>
                            <w:rPrChange w:id="931" w:author="Chokka,Deepthi Tejaswani" w:date="2020-06-30T18:05:00Z">
                              <w:rPr>
                                <w:ins w:id="932" w:author="Chokka,Deepthi Tejaswani" w:date="2020-06-30T17:48:00Z"/>
                                <w:rFonts w:ascii="Times New Roman" w:eastAsia="Times New Roman" w:hAnsi="Times New Roman"/>
                                <w:color w:val="000000"/>
                                <w:sz w:val="20"/>
                              </w:rPr>
                            </w:rPrChange>
                          </w:rPr>
                          <w:pPrChange w:id="933" w:author="Chokka,Deepthi Tejaswani" w:date="2020-06-30T18:05:00Z">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934" w:author="Chokka,Deepthi Tejaswani" w:date="2020-06-30T17:48:00Z">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ins>
                      </w:p>
                      <w:p w:rsidR="00CC5D28" w:rsidRPr="00A24DB9" w:rsidRDefault="00CC5D28"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35" w:author="Chokka,Deepthi Tejaswani" w:date="2020-06-30T17:44:00Z"/>
                            <w:rFonts w:ascii="Times New Roman" w:hAnsi="Times New Roman"/>
                          </w:rPr>
                          <w:pPrChange w:id="936" w:author="Chokka,Deepthi Tejaswani" w:date="2020-06-30T17:46:00Z">
                            <w:pPr/>
                          </w:pPrChange>
                        </w:pPr>
                        <w:ins w:id="937" w:author="Chokka,Deepthi Tejaswani" w:date="2020-06-30T17:44:00Z">
                          <w:r w:rsidRPr="00A24DB9">
                            <w:rPr>
                              <w:rFonts w:ascii="Times New Roman" w:eastAsia="Times New Roman" w:hAnsi="Times New Roman"/>
                              <w:color w:val="000000"/>
                              <w:sz w:val="20"/>
                            </w:rPr>
                            <w:br/>
                            <w:t xml:space="preserve">    </w:t>
                          </w:r>
                        </w:ins>
                      </w:p>
                      <w:p w:rsidR="00CC5D28" w:rsidRDefault="00CC5D28" w:rsidP="001C00C9">
                        <w:pPr>
                          <w:jc w:val="center"/>
                          <w:pPrChange w:id="938" w:author="Chokka,Deepthi Tejaswani" w:date="2020-06-30T17:44:00Z">
                            <w:pPr/>
                          </w:pPrChange>
                        </w:pPr>
                      </w:p>
                    </w:txbxContent>
                  </v:textbox>
                  <w10:wrap anchorx="margin"/>
                </v:rect>
              </w:pict>
            </mc:Fallback>
          </mc:AlternateContent>
        </w:r>
      </w:ins>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78"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79"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80"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81"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882" w:author="Chokka,Deepthi Tejaswani" w:date="2020-06-30T17:47:00Z"/>
          <w:rFonts w:ascii="Times New Roman" w:eastAsia="Times New Roman" w:hAnsi="Times New Roman"/>
          <w:color w:val="000000"/>
          <w:sz w:val="20"/>
        </w:rPr>
      </w:pPr>
    </w:p>
    <w:p w:rsidR="001C00C9" w:rsidRPr="00A24DB9" w:rsidRDefault="001C00C9" w:rsidP="001C00C9">
      <w:pPr>
        <w:rPr>
          <w:ins w:id="883" w:author="Chokka,Deepthi Tejaswani" w:date="2020-06-30T17:47:00Z"/>
          <w:rFonts w:ascii="Times New Roman" w:hAnsi="Times New Roman"/>
        </w:rPr>
      </w:pPr>
    </w:p>
    <w:p w:rsidR="001C00C9" w:rsidRDefault="001C00C9" w:rsidP="001C00C9">
      <w:pPr>
        <w:jc w:val="center"/>
        <w:rPr>
          <w:ins w:id="884" w:author="Chokka,Deepthi Tejaswani" w:date="2020-06-30T17:47:00Z"/>
        </w:rPr>
      </w:pPr>
    </w:p>
    <w:p w:rsidR="001C00C9" w:rsidRDefault="001C00C9">
      <w:pPr>
        <w:spacing w:before="240"/>
        <w:rPr>
          <w:ins w:id="885" w:author="Chokka,Deepthi Tejaswani" w:date="2020-06-30T17:46:00Z"/>
          <w:rFonts w:ascii="Times New Roman" w:hAnsi="Times New Roman"/>
          <w:b/>
          <w:sz w:val="32"/>
          <w:szCs w:val="32"/>
        </w:rPr>
        <w:pPrChange w:id="886" w:author="Chokka,Deepthi Tejaswani" w:date="2020-06-29T13:48:00Z">
          <w:pPr/>
        </w:pPrChange>
      </w:pPr>
    </w:p>
    <w:p w:rsidR="003D6BC6" w:rsidRDefault="003D6BC6">
      <w:pPr>
        <w:spacing w:before="240"/>
        <w:rPr>
          <w:ins w:id="887" w:author="Chokka,Deepthi Tejaswani" w:date="2020-06-30T18:09:00Z"/>
          <w:rFonts w:ascii="Times New Roman" w:hAnsi="Times New Roman"/>
          <w:b/>
          <w:sz w:val="32"/>
          <w:szCs w:val="32"/>
        </w:rPr>
        <w:pPrChange w:id="888" w:author="Chokka,Deepthi Tejaswani" w:date="2020-06-29T13:48:00Z">
          <w:pPr/>
        </w:pPrChange>
      </w:pPr>
    </w:p>
    <w:p w:rsidR="003D6BC6" w:rsidRPr="003D6BC6" w:rsidRDefault="003D6BC6">
      <w:pPr>
        <w:spacing w:before="240"/>
        <w:rPr>
          <w:ins w:id="889" w:author="Chokka,Deepthi Tejaswani" w:date="2020-06-30T18:09:00Z"/>
          <w:rFonts w:ascii="Times New Roman" w:hAnsi="Times New Roman"/>
          <w:szCs w:val="24"/>
          <w:rPrChange w:id="890" w:author="Chokka,Deepthi Tejaswani" w:date="2020-06-30T18:09:00Z">
            <w:rPr>
              <w:ins w:id="891" w:author="Chokka,Deepthi Tejaswani" w:date="2020-06-30T18:09:00Z"/>
              <w:rFonts w:ascii="Times New Roman" w:hAnsi="Times New Roman"/>
              <w:b/>
              <w:sz w:val="32"/>
              <w:szCs w:val="32"/>
            </w:rPr>
          </w:rPrChange>
        </w:rPr>
        <w:pPrChange w:id="892" w:author="Chokka,Deepthi Tejaswani" w:date="2020-06-29T13:48:00Z">
          <w:pPr/>
        </w:pPrChange>
      </w:pPr>
      <w:ins w:id="893" w:author="Chokka,Deepthi Tejaswani" w:date="2020-06-30T18:09:00Z">
        <w:r w:rsidRPr="003D6BC6">
          <w:rPr>
            <w:rFonts w:ascii="Times New Roman" w:hAnsi="Times New Roman"/>
            <w:szCs w:val="24"/>
            <w:rPrChange w:id="894" w:author="Chokka,Deepthi Tejaswani" w:date="2020-06-30T18:09:00Z">
              <w:rPr>
                <w:rFonts w:ascii="Times New Roman" w:hAnsi="Times New Roman"/>
                <w:b/>
                <w:sz w:val="32"/>
                <w:szCs w:val="32"/>
              </w:rPr>
            </w:rPrChange>
          </w:rPr>
          <w:t>T</w:t>
        </w:r>
        <w:r>
          <w:rPr>
            <w:rFonts w:ascii="Times New Roman" w:hAnsi="Times New Roman"/>
            <w:szCs w:val="24"/>
          </w:rPr>
          <w:t xml:space="preserve">he end result of the </w:t>
        </w:r>
        <w:proofErr w:type="gramStart"/>
        <w:r>
          <w:rPr>
            <w:rFonts w:ascii="Times New Roman" w:hAnsi="Times New Roman"/>
            <w:szCs w:val="24"/>
          </w:rPr>
          <w:t>code</w:t>
        </w:r>
      </w:ins>
      <w:ins w:id="895" w:author="Chokka,Deepthi Tejaswani" w:date="2020-06-30T18:10:00Z">
        <w:r>
          <w:rPr>
            <w:rFonts w:ascii="Times New Roman" w:hAnsi="Times New Roman"/>
            <w:szCs w:val="24"/>
          </w:rPr>
          <w:t>(</w:t>
        </w:r>
        <w:proofErr w:type="gramEnd"/>
        <w:r>
          <w:rPr>
            <w:rFonts w:ascii="Times New Roman" w:hAnsi="Times New Roman"/>
            <w:szCs w:val="24"/>
          </w:rPr>
          <w:t>stated above)</w:t>
        </w:r>
      </w:ins>
      <w:ins w:id="896" w:author="Chokka,Deepthi Tejaswani" w:date="2020-06-30T18:09:00Z">
        <w:r>
          <w:rPr>
            <w:rFonts w:ascii="Times New Roman" w:hAnsi="Times New Roman"/>
            <w:szCs w:val="24"/>
          </w:rPr>
          <w:t xml:space="preserve"> is the </w:t>
        </w:r>
      </w:ins>
      <w:ins w:id="897" w:author="Chokka,Deepthi Tejaswani" w:date="2020-06-30T18:10:00Z">
        <w:r>
          <w:rPr>
            <w:rFonts w:ascii="Times New Roman" w:hAnsi="Times New Roman"/>
            <w:szCs w:val="24"/>
          </w:rPr>
          <w:t>layout screen</w:t>
        </w:r>
      </w:ins>
      <w:ins w:id="898" w:author="Chokka,Deepthi Tejaswani" w:date="2020-06-30T18:11:00Z">
        <w:r>
          <w:rPr>
            <w:rFonts w:ascii="Times New Roman" w:hAnsi="Times New Roman"/>
            <w:szCs w:val="24"/>
          </w:rPr>
          <w:t xml:space="preserve"> which is displayed below.</w:t>
        </w:r>
      </w:ins>
    </w:p>
    <w:p w:rsidR="003D6BC6" w:rsidRDefault="003D6BC6">
      <w:pPr>
        <w:spacing w:before="240"/>
        <w:rPr>
          <w:ins w:id="899" w:author="Chokka,Deepthi Tejaswani" w:date="2020-06-30T18:07:00Z"/>
          <w:rFonts w:ascii="Times New Roman" w:hAnsi="Times New Roman"/>
          <w:b/>
          <w:sz w:val="32"/>
          <w:szCs w:val="32"/>
        </w:rPr>
        <w:pPrChange w:id="900" w:author="Chokka,Deepthi Tejaswani" w:date="2020-06-29T13:48:00Z">
          <w:pPr/>
        </w:pPrChange>
      </w:pPr>
      <w:ins w:id="901" w:author="Chokka,Deepthi Tejaswani" w:date="2020-06-30T18:09:00Z">
        <w:r>
          <w:rPr>
            <w:noProof/>
          </w:rPr>
          <w:drawing>
            <wp:inline distT="0" distB="0" distL="0" distR="0" wp14:anchorId="6941AC63" wp14:editId="1ADDC77F">
              <wp:extent cx="2038350" cy="3609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350" cy="3609975"/>
                      </a:xfrm>
                      <a:prstGeom prst="rect">
                        <a:avLst/>
                      </a:prstGeom>
                    </pic:spPr>
                  </pic:pic>
                </a:graphicData>
              </a:graphic>
            </wp:inline>
          </w:drawing>
        </w:r>
      </w:ins>
    </w:p>
    <w:p w:rsidR="00A0455B" w:rsidRPr="00E705C3" w:rsidRDefault="006C47E7">
      <w:pPr>
        <w:spacing w:before="240"/>
        <w:rPr>
          <w:ins w:id="902" w:author="Chokka,Deepthi Tejaswani" w:date="2020-06-29T13:39:00Z"/>
          <w:rFonts w:ascii="Times New Roman" w:hAnsi="Times New Roman"/>
          <w:b/>
          <w:sz w:val="32"/>
          <w:szCs w:val="32"/>
          <w:rPrChange w:id="903" w:author="Chokka,Deepthi Tejaswani" w:date="2020-06-29T14:22:00Z">
            <w:rPr>
              <w:ins w:id="904" w:author="Chokka,Deepthi Tejaswani" w:date="2020-06-29T13:39:00Z"/>
              <w:rFonts w:ascii="Times New Roman" w:hAnsi="Times New Roman"/>
              <w:b/>
            </w:rPr>
          </w:rPrChange>
        </w:rPr>
        <w:pPrChange w:id="905" w:author="Chokka,Deepthi Tejaswani" w:date="2020-06-29T13:48:00Z">
          <w:pPr/>
        </w:pPrChange>
      </w:pPr>
      <w:ins w:id="906" w:author="Chokka,Deepthi Tejaswani" w:date="2020-06-29T12:00:00Z">
        <w:r w:rsidRPr="00E705C3">
          <w:rPr>
            <w:rFonts w:ascii="Times New Roman" w:hAnsi="Times New Roman"/>
            <w:b/>
            <w:sz w:val="32"/>
            <w:szCs w:val="32"/>
            <w:rPrChange w:id="907" w:author="Chokka,Deepthi Tejaswani" w:date="2020-06-29T14:22:00Z">
              <w:rPr>
                <w:rFonts w:ascii="Times New Roman" w:hAnsi="Times New Roman"/>
                <w:b/>
              </w:rPr>
            </w:rPrChange>
          </w:rPr>
          <w:t>6.4</w:t>
        </w:r>
        <w:r w:rsidR="00672018" w:rsidRPr="00E705C3">
          <w:rPr>
            <w:rFonts w:ascii="Times New Roman" w:hAnsi="Times New Roman"/>
            <w:b/>
            <w:sz w:val="32"/>
            <w:szCs w:val="32"/>
            <w:rPrChange w:id="908" w:author="Chokka,Deepthi Tejaswani" w:date="2020-06-29T14:22:00Z">
              <w:rPr>
                <w:rFonts w:ascii="Times New Roman" w:hAnsi="Times New Roman"/>
                <w:b/>
              </w:rPr>
            </w:rPrChange>
          </w:rPr>
          <w:t>. Back-end of the Project:</w:t>
        </w:r>
      </w:ins>
    </w:p>
    <w:p w:rsidR="00E705C3" w:rsidRDefault="006C47E7">
      <w:pPr>
        <w:spacing w:before="240"/>
        <w:rPr>
          <w:ins w:id="909" w:author="Chokka,Deepthi Tejaswani" w:date="2020-06-29T14:20:00Z"/>
          <w:rFonts w:ascii="Times New Roman" w:hAnsi="Times New Roman"/>
        </w:rPr>
        <w:pPrChange w:id="910" w:author="Chokka,Deepthi Tejaswani" w:date="2020-06-29T13:48:00Z">
          <w:pPr/>
        </w:pPrChange>
      </w:pPr>
      <w:ins w:id="911" w:author="Chokka,Deepthi Tejaswani" w:date="2020-06-29T13:39:00Z">
        <w:r w:rsidRPr="006C47E7">
          <w:rPr>
            <w:rFonts w:ascii="Times New Roman" w:hAnsi="Times New Roman"/>
          </w:rPr>
          <w:t>We are currently using Firebase for the back-end of our project.</w:t>
        </w:r>
      </w:ins>
      <w:ins w:id="912" w:author="Chokka,Deepthi Tejaswani" w:date="2020-06-29T13:43:00Z">
        <w:r w:rsidR="00E705C3">
          <w:rPr>
            <w:rFonts w:ascii="Times New Roman" w:hAnsi="Times New Roman"/>
          </w:rPr>
          <w:t xml:space="preserve"> </w:t>
        </w:r>
      </w:ins>
      <w:ins w:id="913" w:author="Chokka,Deepthi Tejaswani" w:date="2020-06-29T14:20:00Z">
        <w:r w:rsidR="00E705C3">
          <w:t xml:space="preserve">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w:t>
        </w:r>
        <w:r w:rsidR="00E705C3">
          <w:lastRenderedPageBreak/>
          <w:t>If the data is correct, then the access is granted otherwise it will display a message stating that the data typed or the login credential are incorrect.</w:t>
        </w:r>
      </w:ins>
    </w:p>
    <w:p w:rsidR="006C47E7" w:rsidRPr="006C47E7" w:rsidRDefault="006C47E7">
      <w:pPr>
        <w:spacing w:before="240"/>
        <w:rPr>
          <w:ins w:id="914" w:author="Chokka,Deepthi Tejaswani" w:date="2020-06-29T12:00:00Z"/>
          <w:rFonts w:ascii="Times New Roman" w:hAnsi="Times New Roman"/>
          <w:rPrChange w:id="915" w:author="Chokka,Deepthi Tejaswani" w:date="2020-06-29T13:44:00Z">
            <w:rPr>
              <w:ins w:id="916" w:author="Chokka,Deepthi Tejaswani" w:date="2020-06-29T12:00:00Z"/>
              <w:rFonts w:ascii="Times New Roman" w:hAnsi="Times New Roman"/>
              <w:b/>
            </w:rPr>
          </w:rPrChange>
        </w:rPr>
        <w:pPrChange w:id="917" w:author="Chokka,Deepthi Tejaswani" w:date="2020-06-29T13:48:00Z">
          <w:pPr/>
        </w:pPrChange>
      </w:pPr>
      <w:ins w:id="918" w:author="Chokka,Deepthi Tejaswani" w:date="2020-06-29T13:44:00Z">
        <w:r>
          <w:rPr>
            <w:rFonts w:ascii="Times New Roman" w:hAnsi="Times New Roman"/>
            <w:shd w:val="clear" w:color="auto" w:fill="FFFFFF"/>
          </w:rPr>
          <w:t>This lets us</w:t>
        </w:r>
        <w:r w:rsidRPr="006C47E7">
          <w:rPr>
            <w:rFonts w:ascii="Times New Roman" w:hAnsi="Times New Roman"/>
            <w:shd w:val="clear" w:color="auto" w:fill="FFFFFF"/>
            <w:rPrChange w:id="919" w:author="Chokka,Deepthi Tejaswani" w:date="2020-06-29T13:44:00Z">
              <w:rPr>
                <w:rFonts w:ascii="Arial" w:hAnsi="Arial" w:cs="Arial"/>
                <w:color w:val="202124"/>
                <w:shd w:val="clear" w:color="auto" w:fill="FFFFFF"/>
              </w:rPr>
            </w:rPrChange>
          </w:rPr>
          <w:t xml:space="preserve"> build rich, collaborative applications by allowing secure access to the database directly from client-side code. Data is persisted locally, and even while offline, </w:t>
        </w:r>
      </w:ins>
      <w:ins w:id="920" w:author="Chokka,Deepthi Tejaswani" w:date="2020-06-29T13:45:00Z">
        <w:r w:rsidRPr="006C47E7">
          <w:rPr>
            <w:rFonts w:ascii="Times New Roman" w:hAnsi="Times New Roman"/>
            <w:shd w:val="clear" w:color="auto" w:fill="FFFFFF"/>
          </w:rPr>
          <w:t>real-time</w:t>
        </w:r>
      </w:ins>
      <w:ins w:id="921" w:author="Chokka,Deepthi Tejaswani" w:date="2020-06-29T13:44:00Z">
        <w:r w:rsidRPr="006C47E7">
          <w:rPr>
            <w:rFonts w:ascii="Times New Roman" w:hAnsi="Times New Roman"/>
            <w:shd w:val="clear" w:color="auto" w:fill="FFFFFF"/>
            <w:rPrChange w:id="922" w:author="Chokka,Deepthi Tejaswani" w:date="2020-06-29T13:44:00Z">
              <w:rPr>
                <w:rFonts w:ascii="Arial" w:hAnsi="Arial" w:cs="Arial"/>
                <w:color w:val="202124"/>
                <w:shd w:val="clear" w:color="auto" w:fill="FFFFFF"/>
              </w:rPr>
            </w:rPrChange>
          </w:rPr>
          <w:t xml:space="preserve"> events continue to fire, giving the end user a responsive experience. When the device regains connection, the </w:t>
        </w:r>
      </w:ins>
      <w:ins w:id="923" w:author="Chokka,Deepthi Tejaswani" w:date="2020-06-29T13:45:00Z">
        <w:r w:rsidRPr="006C47E7">
          <w:rPr>
            <w:rFonts w:ascii="Times New Roman" w:hAnsi="Times New Roman"/>
            <w:shd w:val="clear" w:color="auto" w:fill="FFFFFF"/>
          </w:rPr>
          <w:t>Real-time</w:t>
        </w:r>
      </w:ins>
      <w:ins w:id="924" w:author="Chokka,Deepthi Tejaswani" w:date="2020-06-29T13:44:00Z">
        <w:r w:rsidRPr="006C47E7">
          <w:rPr>
            <w:rFonts w:ascii="Times New Roman" w:hAnsi="Times New Roman"/>
            <w:shd w:val="clear" w:color="auto" w:fill="FFFFFF"/>
            <w:rPrChange w:id="925" w:author="Chokka,Deepthi Tejaswani" w:date="2020-06-29T13:44:00Z">
              <w:rPr>
                <w:rFonts w:ascii="Arial" w:hAnsi="Arial" w:cs="Arial"/>
                <w:color w:val="202124"/>
                <w:shd w:val="clear" w:color="auto" w:fill="FFFFFF"/>
              </w:rPr>
            </w:rPrChange>
          </w:rPr>
          <w:t xml:space="preserve"> Database synchronizes the local data changes with the remote updates that occurred while the client was offline, merging any conflicts automatically.</w:t>
        </w:r>
      </w:ins>
    </w:p>
    <w:p w:rsidR="00672018" w:rsidRDefault="00672018">
      <w:pPr>
        <w:rPr>
          <w:ins w:id="926" w:author="Chokka,Deepthi Tejaswani" w:date="2020-06-29T13:46:00Z"/>
          <w:rFonts w:ascii="Times New Roman" w:hAnsi="Times New Roman"/>
          <w:b/>
        </w:rPr>
      </w:pPr>
    </w:p>
    <w:p w:rsidR="006C47E7" w:rsidRDefault="006C47E7">
      <w:pPr>
        <w:rPr>
          <w:ins w:id="927" w:author="Chokka,Deepthi Tejaswani" w:date="2020-06-29T13:49:00Z"/>
          <w:rFonts w:ascii="Times New Roman" w:hAnsi="Times New Roman"/>
          <w:shd w:val="clear" w:color="auto" w:fill="FFFFFF"/>
        </w:rPr>
      </w:pPr>
      <w:ins w:id="928" w:author="Chokka,Deepthi Tejaswani" w:date="2020-06-29T13:46:00Z">
        <w:r w:rsidRPr="006C47E7">
          <w:rPr>
            <w:rFonts w:ascii="Times New Roman" w:hAnsi="Times New Roman"/>
            <w:shd w:val="clear" w:color="auto" w:fill="FFFFFF"/>
            <w:rPrChange w:id="929" w:author="Chokka,Deepthi Tejaswani" w:date="2020-06-29T13:46:00Z">
              <w:rPr>
                <w:rFonts w:ascii="Arial" w:hAnsi="Arial" w:cs="Arial"/>
                <w:color w:val="202124"/>
                <w:shd w:val="clear" w:color="auto" w:fill="FFFFFF"/>
              </w:rPr>
            </w:rPrChange>
          </w:rPr>
          <w:t xml:space="preserve">The </w:t>
        </w:r>
      </w:ins>
      <w:ins w:id="930" w:author="Chokka,Deepthi Tejaswani" w:date="2020-06-29T13:47:00Z">
        <w:r w:rsidRPr="006C47E7">
          <w:rPr>
            <w:rFonts w:ascii="Times New Roman" w:hAnsi="Times New Roman"/>
            <w:shd w:val="clear" w:color="auto" w:fill="FFFFFF"/>
          </w:rPr>
          <w:t>Real-time</w:t>
        </w:r>
      </w:ins>
      <w:ins w:id="931" w:author="Chokka,Deepthi Tejaswani" w:date="2020-06-29T13:46:00Z">
        <w:r w:rsidRPr="006C47E7">
          <w:rPr>
            <w:rFonts w:ascii="Times New Roman" w:hAnsi="Times New Roman"/>
            <w:shd w:val="clear" w:color="auto" w:fill="FFFFFF"/>
            <w:rPrChange w:id="932" w:author="Chokka,Deepthi Tejaswani" w:date="2020-06-29T13:46:00Z">
              <w:rPr>
                <w:rFonts w:ascii="Arial" w:hAnsi="Arial" w:cs="Arial"/>
                <w:color w:val="202124"/>
                <w:shd w:val="clear" w:color="auto" w:fill="FFFFFF"/>
              </w:rPr>
            </w:rPrChange>
          </w:rPr>
          <w:t xml:space="preserve"> Database is a NoSQL database and as such has different optimizations and functionality compared to a relational database. The </w:t>
        </w:r>
      </w:ins>
      <w:ins w:id="933" w:author="Chokka,Deepthi Tejaswani" w:date="2020-06-29T13:47:00Z">
        <w:r w:rsidRPr="006C47E7">
          <w:rPr>
            <w:rFonts w:ascii="Times New Roman" w:hAnsi="Times New Roman"/>
            <w:shd w:val="clear" w:color="auto" w:fill="FFFFFF"/>
          </w:rPr>
          <w:t>Real-time</w:t>
        </w:r>
      </w:ins>
      <w:ins w:id="934" w:author="Chokka,Deepthi Tejaswani" w:date="2020-06-29T13:46:00Z">
        <w:r w:rsidRPr="006C47E7">
          <w:rPr>
            <w:rFonts w:ascii="Times New Roman" w:hAnsi="Times New Roman"/>
            <w:shd w:val="clear" w:color="auto" w:fill="FFFFFF"/>
            <w:rPrChange w:id="935" w:author="Chokka,Deepthi Tejaswani" w:date="2020-06-29T13:46:00Z">
              <w:rPr>
                <w:rFonts w:ascii="Arial" w:hAnsi="Arial" w:cs="Arial"/>
                <w:color w:val="202124"/>
                <w:shd w:val="clear" w:color="auto" w:fill="FFFFFF"/>
              </w:rPr>
            </w:rPrChange>
          </w:rPr>
          <w:t xml:space="preserve"> Database API is designed to only allow operations that can be executed quickly. This enables you to build a great </w:t>
        </w:r>
      </w:ins>
      <w:ins w:id="936" w:author="Chokka,Deepthi Tejaswani" w:date="2020-06-29T13:47:00Z">
        <w:r w:rsidRPr="006C47E7">
          <w:rPr>
            <w:rFonts w:ascii="Times New Roman" w:hAnsi="Times New Roman"/>
            <w:shd w:val="clear" w:color="auto" w:fill="FFFFFF"/>
          </w:rPr>
          <w:t>real-time</w:t>
        </w:r>
      </w:ins>
      <w:ins w:id="937" w:author="Chokka,Deepthi Tejaswani" w:date="2020-06-29T13:46:00Z">
        <w:r w:rsidRPr="006C47E7">
          <w:rPr>
            <w:rFonts w:ascii="Times New Roman" w:hAnsi="Times New Roman"/>
            <w:shd w:val="clear" w:color="auto" w:fill="FFFFFF"/>
            <w:rPrChange w:id="938" w:author="Chokka,Deepthi Tejaswani" w:date="2020-06-29T13:46:00Z">
              <w:rPr>
                <w:rFonts w:ascii="Arial" w:hAnsi="Arial" w:cs="Arial"/>
                <w:color w:val="202124"/>
                <w:shd w:val="clear" w:color="auto" w:fill="FFFFFF"/>
              </w:rPr>
            </w:rPrChange>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ins>
    </w:p>
    <w:p w:rsidR="00A0455B" w:rsidRDefault="00A0455B">
      <w:pPr>
        <w:rPr>
          <w:ins w:id="939" w:author="Chokka,Deepthi Tejaswani" w:date="2020-06-29T13:49:00Z"/>
          <w:rFonts w:ascii="Times New Roman" w:hAnsi="Times New Roman"/>
          <w:shd w:val="clear" w:color="auto" w:fill="FFFFFF"/>
        </w:rPr>
      </w:pPr>
    </w:p>
    <w:p w:rsidR="00A0455B" w:rsidRDefault="00A0455B">
      <w:pPr>
        <w:rPr>
          <w:ins w:id="940" w:author="Chokka,Deepthi Tejaswani" w:date="2020-06-29T13:49:00Z"/>
          <w:rFonts w:ascii="Times New Roman" w:hAnsi="Times New Roman"/>
          <w:shd w:val="clear" w:color="auto" w:fill="FFFFFF"/>
        </w:rPr>
      </w:pPr>
      <w:ins w:id="941" w:author="Chokka,Deepthi Tejaswani" w:date="2020-06-29T13:49:00Z">
        <w:r>
          <w:rPr>
            <w:rFonts w:ascii="Times New Roman" w:hAnsi="Times New Roman"/>
            <w:shd w:val="clear" w:color="auto" w:fill="FFFFFF"/>
          </w:rPr>
          <w:t>In order to install and setup on android, we need to follow the necessary steps:</w:t>
        </w:r>
      </w:ins>
    </w:p>
    <w:p w:rsidR="00A0455B" w:rsidRPr="00A0455B" w:rsidRDefault="00FE33BA">
      <w:pPr>
        <w:pStyle w:val="ListParagraph"/>
        <w:numPr>
          <w:ilvl w:val="0"/>
          <w:numId w:val="39"/>
        </w:numPr>
        <w:rPr>
          <w:ins w:id="942" w:author="Chokka,Deepthi Tejaswani" w:date="2020-06-29T13:50:00Z"/>
          <w:rFonts w:ascii="Times New Roman" w:hAnsi="Times New Roman"/>
          <w:shd w:val="clear" w:color="auto" w:fill="FFFFFF"/>
          <w:rPrChange w:id="943" w:author="Chokka,Deepthi Tejaswani" w:date="2020-06-29T13:51:00Z">
            <w:rPr>
              <w:ins w:id="944" w:author="Chokka,Deepthi Tejaswani" w:date="2020-06-29T13:50:00Z"/>
              <w:shd w:val="clear" w:color="auto" w:fill="FFFFFF"/>
            </w:rPr>
          </w:rPrChange>
        </w:rPr>
        <w:pPrChange w:id="945" w:author="Chokka,Deepthi Tejaswani" w:date="2020-06-29T13:51:00Z">
          <w:pPr/>
        </w:pPrChange>
      </w:pPr>
      <w:ins w:id="946" w:author="Chokka,Deepthi Tejaswani" w:date="2020-06-29T13:50:00Z">
        <w:r>
          <w:rPr>
            <w:rFonts w:ascii="Times New Roman" w:hAnsi="Times New Roman"/>
            <w:shd w:val="clear" w:color="auto" w:fill="FFFFFF"/>
          </w:rPr>
          <w:t>Connect your app to f</w:t>
        </w:r>
        <w:r w:rsidR="00A0455B" w:rsidRPr="00A0455B">
          <w:rPr>
            <w:rFonts w:ascii="Times New Roman" w:hAnsi="Times New Roman"/>
            <w:shd w:val="clear" w:color="auto" w:fill="FFFFFF"/>
            <w:rPrChange w:id="947" w:author="Chokka,Deepthi Tejaswani" w:date="2020-06-29T13:51:00Z">
              <w:rPr>
                <w:shd w:val="clear" w:color="auto" w:fill="FFFFFF"/>
              </w:rPr>
            </w:rPrChange>
          </w:rPr>
          <w:t>irebase</w:t>
        </w:r>
      </w:ins>
    </w:p>
    <w:p w:rsidR="00A0455B" w:rsidRPr="00A0455B" w:rsidRDefault="00FE33BA">
      <w:pPr>
        <w:pStyle w:val="ListParagraph"/>
        <w:numPr>
          <w:ilvl w:val="0"/>
          <w:numId w:val="39"/>
        </w:numPr>
        <w:rPr>
          <w:ins w:id="948" w:author="Chokka,Deepthi Tejaswani" w:date="2020-06-29T13:50:00Z"/>
          <w:rFonts w:ascii="Times New Roman" w:hAnsi="Times New Roman"/>
          <w:shd w:val="clear" w:color="auto" w:fill="FFFFFF"/>
          <w:rPrChange w:id="949" w:author="Chokka,Deepthi Tejaswani" w:date="2020-06-29T13:51:00Z">
            <w:rPr>
              <w:ins w:id="950" w:author="Chokka,Deepthi Tejaswani" w:date="2020-06-29T13:50:00Z"/>
              <w:shd w:val="clear" w:color="auto" w:fill="FFFFFF"/>
            </w:rPr>
          </w:rPrChange>
        </w:rPr>
        <w:pPrChange w:id="951" w:author="Chokka,Deepthi Tejaswani" w:date="2020-06-29T13:51:00Z">
          <w:pPr/>
        </w:pPrChange>
      </w:pPr>
      <w:ins w:id="952" w:author="Chokka,Deepthi Tejaswani" w:date="2020-06-29T13:50:00Z">
        <w:r>
          <w:rPr>
            <w:rFonts w:ascii="Times New Roman" w:hAnsi="Times New Roman"/>
            <w:shd w:val="clear" w:color="auto" w:fill="FFFFFF"/>
          </w:rPr>
          <w:t>Create a d</w:t>
        </w:r>
        <w:r w:rsidR="00A0455B" w:rsidRPr="00A0455B">
          <w:rPr>
            <w:rFonts w:ascii="Times New Roman" w:hAnsi="Times New Roman"/>
            <w:shd w:val="clear" w:color="auto" w:fill="FFFFFF"/>
            <w:rPrChange w:id="953" w:author="Chokka,Deepthi Tejaswani" w:date="2020-06-29T13:51:00Z">
              <w:rPr>
                <w:shd w:val="clear" w:color="auto" w:fill="FFFFFF"/>
              </w:rPr>
            </w:rPrChange>
          </w:rPr>
          <w:t>atabase</w:t>
        </w:r>
      </w:ins>
    </w:p>
    <w:p w:rsidR="00A0455B" w:rsidRPr="00A0455B" w:rsidRDefault="00A0455B">
      <w:pPr>
        <w:pStyle w:val="ListParagraph"/>
        <w:numPr>
          <w:ilvl w:val="0"/>
          <w:numId w:val="39"/>
        </w:numPr>
        <w:rPr>
          <w:ins w:id="954" w:author="Chokka,Deepthi Tejaswani" w:date="2020-06-29T13:50:00Z"/>
          <w:rFonts w:ascii="Times New Roman" w:hAnsi="Times New Roman"/>
          <w:shd w:val="clear" w:color="auto" w:fill="FFFFFF"/>
          <w:rPrChange w:id="955" w:author="Chokka,Deepthi Tejaswani" w:date="2020-06-29T13:51:00Z">
            <w:rPr>
              <w:ins w:id="956" w:author="Chokka,Deepthi Tejaswani" w:date="2020-06-29T13:50:00Z"/>
              <w:shd w:val="clear" w:color="auto" w:fill="FFFFFF"/>
            </w:rPr>
          </w:rPrChange>
        </w:rPr>
        <w:pPrChange w:id="957" w:author="Chokka,Deepthi Tejaswani" w:date="2020-06-29T13:51:00Z">
          <w:pPr/>
        </w:pPrChange>
      </w:pPr>
      <w:ins w:id="958" w:author="Chokka,Deepthi Tejaswani" w:date="2020-06-29T13:50:00Z">
        <w:r w:rsidRPr="00A0455B">
          <w:rPr>
            <w:rFonts w:ascii="Times New Roman" w:hAnsi="Times New Roman"/>
            <w:shd w:val="clear" w:color="auto" w:fill="FFFFFF"/>
            <w:rPrChange w:id="959" w:author="Chokka,Deepthi Tejaswani" w:date="2020-06-29T13:51:00Z">
              <w:rPr>
                <w:shd w:val="clear" w:color="auto" w:fill="FFFFFF"/>
              </w:rPr>
            </w:rPrChange>
          </w:rPr>
          <w:t xml:space="preserve">Add the </w:t>
        </w:r>
      </w:ins>
      <w:ins w:id="960" w:author="Chokka,Deepthi Tejaswani" w:date="2020-06-30T19:24:00Z">
        <w:r w:rsidR="00FE33BA">
          <w:rPr>
            <w:rFonts w:ascii="Times New Roman" w:hAnsi="Times New Roman"/>
            <w:shd w:val="clear" w:color="auto" w:fill="FFFFFF"/>
          </w:rPr>
          <w:t>r</w:t>
        </w:r>
        <w:r w:rsidR="00FE33BA" w:rsidRPr="00A0455B">
          <w:rPr>
            <w:rFonts w:ascii="Times New Roman" w:hAnsi="Times New Roman"/>
            <w:shd w:val="clear" w:color="auto" w:fill="FFFFFF"/>
          </w:rPr>
          <w:t>eal-time</w:t>
        </w:r>
      </w:ins>
      <w:ins w:id="961" w:author="Chokka,Deepthi Tejaswani" w:date="2020-06-29T13:50:00Z">
        <w:r w:rsidR="00FE33BA">
          <w:rPr>
            <w:rFonts w:ascii="Times New Roman" w:hAnsi="Times New Roman"/>
            <w:shd w:val="clear" w:color="auto" w:fill="FFFFFF"/>
          </w:rPr>
          <w:t xml:space="preserve"> d</w:t>
        </w:r>
        <w:r w:rsidRPr="00A0455B">
          <w:rPr>
            <w:rFonts w:ascii="Times New Roman" w:hAnsi="Times New Roman"/>
            <w:shd w:val="clear" w:color="auto" w:fill="FFFFFF"/>
            <w:rPrChange w:id="962" w:author="Chokka,Deepthi Tejaswani" w:date="2020-06-29T13:51:00Z">
              <w:rPr>
                <w:shd w:val="clear" w:color="auto" w:fill="FFFFFF"/>
              </w:rPr>
            </w:rPrChange>
          </w:rPr>
          <w:t>atabase SDK to your app</w:t>
        </w:r>
      </w:ins>
    </w:p>
    <w:p w:rsidR="00A0455B" w:rsidRPr="00A0455B" w:rsidRDefault="00FE33BA">
      <w:pPr>
        <w:pStyle w:val="ListParagraph"/>
        <w:numPr>
          <w:ilvl w:val="0"/>
          <w:numId w:val="39"/>
        </w:numPr>
        <w:rPr>
          <w:ins w:id="963" w:author="Chokka,Deepthi Tejaswani" w:date="2020-06-29T13:51:00Z"/>
          <w:rFonts w:ascii="Times New Roman" w:hAnsi="Times New Roman"/>
          <w:shd w:val="clear" w:color="auto" w:fill="FFFFFF"/>
          <w:rPrChange w:id="964" w:author="Chokka,Deepthi Tejaswani" w:date="2020-06-29T13:51:00Z">
            <w:rPr>
              <w:ins w:id="965" w:author="Chokka,Deepthi Tejaswani" w:date="2020-06-29T13:51:00Z"/>
              <w:shd w:val="clear" w:color="auto" w:fill="FFFFFF"/>
            </w:rPr>
          </w:rPrChange>
        </w:rPr>
        <w:pPrChange w:id="966" w:author="Chokka,Deepthi Tejaswani" w:date="2020-06-29T13:51:00Z">
          <w:pPr/>
        </w:pPrChange>
      </w:pPr>
      <w:ins w:id="967" w:author="Chokka,Deepthi Tejaswani" w:date="2020-06-29T13:50:00Z">
        <w:r>
          <w:rPr>
            <w:rFonts w:ascii="Times New Roman" w:hAnsi="Times New Roman"/>
            <w:shd w:val="clear" w:color="auto" w:fill="FFFFFF"/>
          </w:rPr>
          <w:t>Configure r</w:t>
        </w:r>
        <w:r w:rsidR="00A0455B" w:rsidRPr="00A0455B">
          <w:rPr>
            <w:rFonts w:ascii="Times New Roman" w:hAnsi="Times New Roman"/>
            <w:shd w:val="clear" w:color="auto" w:fill="FFFFFF"/>
            <w:rPrChange w:id="968" w:author="Chokka,Deepthi Tejaswani" w:date="2020-06-29T13:51:00Z">
              <w:rPr>
                <w:shd w:val="clear" w:color="auto" w:fill="FFFFFF"/>
              </w:rPr>
            </w:rPrChange>
          </w:rPr>
          <w:t>eal</w:t>
        </w:r>
      </w:ins>
      <w:ins w:id="969" w:author="Chokka,Deepthi Tejaswani" w:date="2020-06-30T19:25:00Z">
        <w:r>
          <w:rPr>
            <w:rFonts w:ascii="Times New Roman" w:hAnsi="Times New Roman"/>
            <w:shd w:val="clear" w:color="auto" w:fill="FFFFFF"/>
          </w:rPr>
          <w:t>-</w:t>
        </w:r>
      </w:ins>
      <w:ins w:id="970" w:author="Chokka,Deepthi Tejaswani" w:date="2020-06-29T13:50:00Z">
        <w:r w:rsidR="00A0455B" w:rsidRPr="00A0455B">
          <w:rPr>
            <w:rFonts w:ascii="Times New Roman" w:hAnsi="Times New Roman"/>
            <w:shd w:val="clear" w:color="auto" w:fill="FFFFFF"/>
            <w:rPrChange w:id="971" w:author="Chokka,Deepthi Tejaswani" w:date="2020-06-29T13:51:00Z">
              <w:rPr>
                <w:shd w:val="clear" w:color="auto" w:fill="FFFFFF"/>
              </w:rPr>
            </w:rPrChange>
          </w:rPr>
          <w:t xml:space="preserve">time </w:t>
        </w:r>
      </w:ins>
      <w:ins w:id="972" w:author="Chokka,Deepthi Tejaswani" w:date="2020-06-29T13:51:00Z">
        <w:r>
          <w:rPr>
            <w:rFonts w:ascii="Times New Roman" w:hAnsi="Times New Roman"/>
            <w:shd w:val="clear" w:color="auto" w:fill="FFFFFF"/>
          </w:rPr>
          <w:t>database r</w:t>
        </w:r>
        <w:r w:rsidR="00A0455B" w:rsidRPr="00A0455B">
          <w:rPr>
            <w:rFonts w:ascii="Times New Roman" w:hAnsi="Times New Roman"/>
            <w:shd w:val="clear" w:color="auto" w:fill="FFFFFF"/>
            <w:rPrChange w:id="973" w:author="Chokka,Deepthi Tejaswani" w:date="2020-06-29T13:51:00Z">
              <w:rPr>
                <w:shd w:val="clear" w:color="auto" w:fill="FFFFFF"/>
              </w:rPr>
            </w:rPrChange>
          </w:rPr>
          <w:t>ules</w:t>
        </w:r>
      </w:ins>
    </w:p>
    <w:p w:rsidR="00A0455B" w:rsidRPr="00A0455B" w:rsidRDefault="00FE33BA">
      <w:pPr>
        <w:pStyle w:val="ListParagraph"/>
        <w:numPr>
          <w:ilvl w:val="0"/>
          <w:numId w:val="39"/>
        </w:numPr>
        <w:rPr>
          <w:ins w:id="974" w:author="Chokka,Deepthi Tejaswani" w:date="2020-06-29T13:51:00Z"/>
          <w:rFonts w:ascii="Times New Roman" w:hAnsi="Times New Roman"/>
          <w:b/>
          <w:rPrChange w:id="975" w:author="Chokka,Deepthi Tejaswani" w:date="2020-06-29T13:51:00Z">
            <w:rPr>
              <w:ins w:id="976" w:author="Chokka,Deepthi Tejaswani" w:date="2020-06-29T13:51:00Z"/>
              <w:rFonts w:ascii="Times New Roman" w:hAnsi="Times New Roman"/>
              <w:shd w:val="clear" w:color="auto" w:fill="FFFFFF"/>
            </w:rPr>
          </w:rPrChange>
        </w:rPr>
        <w:pPrChange w:id="977" w:author="Chokka,Deepthi Tejaswani" w:date="2020-06-29T13:51:00Z">
          <w:pPr/>
        </w:pPrChange>
      </w:pPr>
      <w:ins w:id="978" w:author="Chokka,Deepthi Tejaswani" w:date="2020-06-29T13:51:00Z">
        <w:r>
          <w:rPr>
            <w:rFonts w:ascii="Times New Roman" w:hAnsi="Times New Roman"/>
            <w:shd w:val="clear" w:color="auto" w:fill="FFFFFF"/>
          </w:rPr>
          <w:t>Prepare for l</w:t>
        </w:r>
        <w:r w:rsidR="00A0455B" w:rsidRPr="00A0455B">
          <w:rPr>
            <w:rFonts w:ascii="Times New Roman" w:hAnsi="Times New Roman"/>
            <w:shd w:val="clear" w:color="auto" w:fill="FFFFFF"/>
            <w:rPrChange w:id="979" w:author="Chokka,Deepthi Tejaswani" w:date="2020-06-29T13:51:00Z">
              <w:rPr>
                <w:shd w:val="clear" w:color="auto" w:fill="FFFFFF"/>
              </w:rPr>
            </w:rPrChange>
          </w:rPr>
          <w:t>aunch</w:t>
        </w:r>
      </w:ins>
    </w:p>
    <w:p w:rsidR="00A0455B" w:rsidRDefault="00A0455B">
      <w:pPr>
        <w:rPr>
          <w:ins w:id="980" w:author="Chokka,Deepthi Tejaswani" w:date="2020-06-30T20:25:00Z"/>
          <w:rFonts w:ascii="Times New Roman" w:hAnsi="Times New Roman"/>
          <w:b/>
        </w:rPr>
      </w:pPr>
    </w:p>
    <w:p w:rsidR="007639F5" w:rsidRDefault="007639F5">
      <w:pPr>
        <w:rPr>
          <w:ins w:id="981" w:author="Chokka,Deepthi Tejaswani" w:date="2020-06-30T20:27:00Z"/>
          <w:rFonts w:ascii="Times New Roman" w:hAnsi="Times New Roman"/>
          <w:b/>
        </w:rPr>
      </w:pPr>
      <w:ins w:id="982" w:author="Chokka,Deepthi Tejaswani" w:date="2020-06-30T20:25:00Z">
        <w:r w:rsidRPr="007639F5">
          <w:rPr>
            <w:rFonts w:ascii="Times New Roman" w:hAnsi="Times New Roman"/>
            <w:b/>
          </w:rPr>
          <w:t>Sample Code:</w:t>
        </w:r>
      </w:ins>
    </w:p>
    <w:p w:rsidR="007639F5" w:rsidRPr="00AF66F1" w:rsidRDefault="007639F5">
      <w:pPr>
        <w:rPr>
          <w:ins w:id="983" w:author="Chokka,Deepthi Tejaswani" w:date="2020-06-30T20:25:00Z"/>
          <w:rFonts w:ascii="Times New Roman" w:hAnsi="Times New Roman"/>
          <w:rPrChange w:id="984" w:author="Chokka,Deepthi Tejaswani" w:date="2020-06-30T20:36:00Z">
            <w:rPr>
              <w:ins w:id="985" w:author="Chokka,Deepthi Tejaswani" w:date="2020-06-30T20:25:00Z"/>
              <w:rFonts w:ascii="Times New Roman" w:hAnsi="Times New Roman"/>
              <w:b/>
            </w:rPr>
          </w:rPrChange>
        </w:rPr>
      </w:pPr>
      <w:ins w:id="986" w:author="Chokka,Deepthi Tejaswani" w:date="2020-06-30T20:27:00Z">
        <w:r w:rsidRPr="00AF66F1">
          <w:rPr>
            <w:rFonts w:ascii="Times New Roman" w:hAnsi="Times New Roman"/>
            <w:rPrChange w:id="987" w:author="Chokka,Deepthi Tejaswani" w:date="2020-06-30T20:36:00Z">
              <w:rPr>
                <w:rFonts w:ascii="Times New Roman" w:hAnsi="Times New Roman"/>
                <w:b/>
              </w:rPr>
            </w:rPrChange>
          </w:rPr>
          <w:t xml:space="preserve">The code stated below is the code </w:t>
        </w:r>
      </w:ins>
      <w:ins w:id="988" w:author="Chokka,Deepthi Tejaswani" w:date="2020-06-30T20:34:00Z">
        <w:r w:rsidR="00AF66F1" w:rsidRPr="00AF66F1">
          <w:rPr>
            <w:rFonts w:ascii="Times New Roman" w:hAnsi="Times New Roman"/>
            <w:rPrChange w:id="989" w:author="Chokka,Deepthi Tejaswani" w:date="2020-06-30T20:36:00Z">
              <w:rPr>
                <w:rFonts w:ascii="Times New Roman" w:hAnsi="Times New Roman"/>
                <w:b/>
              </w:rPr>
            </w:rPrChange>
          </w:rPr>
          <w:t xml:space="preserve">which is used </w:t>
        </w:r>
      </w:ins>
      <w:ins w:id="990" w:author="Chokka,Deepthi Tejaswani" w:date="2020-06-30T20:27:00Z">
        <w:r w:rsidRPr="00AF66F1">
          <w:rPr>
            <w:rFonts w:ascii="Times New Roman" w:hAnsi="Times New Roman"/>
            <w:rPrChange w:id="991" w:author="Chokka,Deepthi Tejaswani" w:date="2020-06-30T20:36:00Z">
              <w:rPr>
                <w:rFonts w:ascii="Times New Roman" w:hAnsi="Times New Roman"/>
                <w:b/>
              </w:rPr>
            </w:rPrChange>
          </w:rPr>
          <w:t xml:space="preserve">for </w:t>
        </w:r>
      </w:ins>
      <w:ins w:id="992" w:author="Chokka,Deepthi Tejaswani" w:date="2020-06-30T20:34:00Z">
        <w:r w:rsidR="00AF66F1" w:rsidRPr="00AF66F1">
          <w:rPr>
            <w:rFonts w:ascii="Times New Roman" w:hAnsi="Times New Roman"/>
            <w:rPrChange w:id="993" w:author="Chokka,Deepthi Tejaswani" w:date="2020-06-30T20:36:00Z">
              <w:rPr>
                <w:rFonts w:ascii="Times New Roman" w:hAnsi="Times New Roman"/>
                <w:b/>
              </w:rPr>
            </w:rPrChange>
          </w:rPr>
          <w:t>r</w:t>
        </w:r>
      </w:ins>
      <w:ins w:id="994" w:author="Chokka,Deepthi Tejaswani" w:date="2020-06-30T20:29:00Z">
        <w:r w:rsidR="00AF66F1" w:rsidRPr="00AF66F1">
          <w:rPr>
            <w:rFonts w:ascii="Times New Roman" w:hAnsi="Times New Roman"/>
            <w:rPrChange w:id="995" w:author="Chokka,Deepthi Tejaswani" w:date="2020-06-30T20:36:00Z">
              <w:rPr>
                <w:rFonts w:ascii="Times New Roman" w:hAnsi="Times New Roman"/>
                <w:b/>
              </w:rPr>
            </w:rPrChange>
          </w:rPr>
          <w:t xml:space="preserve">egistering </w:t>
        </w:r>
      </w:ins>
      <w:ins w:id="996" w:author="Chokka,Deepthi Tejaswani" w:date="2020-06-30T20:36:00Z">
        <w:r w:rsidR="00AF66F1">
          <w:rPr>
            <w:rFonts w:ascii="Times New Roman" w:hAnsi="Times New Roman"/>
          </w:rPr>
          <w:t>a customer i.e. for saving the data which has been typed by the customer.</w:t>
        </w:r>
      </w:ins>
    </w:p>
    <w:p w:rsidR="007639F5" w:rsidRDefault="007639F5">
      <w:pPr>
        <w:rPr>
          <w:ins w:id="997" w:author="Chokka,Deepthi Tejaswani" w:date="2020-06-30T20:26:00Z"/>
          <w:rFonts w:ascii="Times New Roman" w:hAnsi="Times New Roman"/>
          <w:b/>
        </w:rPr>
      </w:pPr>
    </w:p>
    <w:p w:rsidR="007639F5" w:rsidRDefault="00CC5D28">
      <w:pPr>
        <w:rPr>
          <w:ins w:id="998" w:author="Chokka,Deepthi Tejaswani" w:date="2020-06-30T20:26:00Z"/>
          <w:rFonts w:ascii="Times New Roman" w:hAnsi="Times New Roman"/>
          <w:b/>
        </w:rPr>
      </w:pPr>
      <w:ins w:id="999" w:author="Chokka,Deepthi Tejaswani" w:date="2020-06-30T20:26:00Z">
        <w:r>
          <w:rPr>
            <w:rFonts w:ascii="Times New Roman" w:hAnsi="Times New Roman"/>
            <w:b/>
            <w:noProof/>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rsidR="00CC5D28" w:rsidRPr="00CC5D28" w:rsidRDefault="00CC5D28">
                              <w:pPr>
                                <w:rPr>
                                  <w:ins w:id="1000" w:author="Chokka,Deepthi Tejaswani" w:date="2020-06-30T20:31:00Z"/>
                                  <w:rFonts w:ascii="Times New Roman" w:hAnsi="Times New Roman"/>
                                  <w:szCs w:val="24"/>
                                  <w:rPrChange w:id="1001" w:author="Chokka,Deepthi Tejaswani" w:date="2020-06-30T20:53:00Z">
                                    <w:rPr>
                                      <w:ins w:id="1002" w:author="Chokka,Deepthi Tejaswani" w:date="2020-06-30T20:31:00Z"/>
                                    </w:rPr>
                                  </w:rPrChange>
                                </w:rPr>
                                <w:pPrChange w:id="1003" w:author="Chokka,Deepthi Tejaswani" w:date="2020-06-30T20:27:00Z">
                                  <w:pPr>
                                    <w:jc w:val="center"/>
                                  </w:pPr>
                                </w:pPrChange>
                              </w:pPr>
                              <w:ins w:id="1004" w:author="Chokka,Deepthi Tejaswani" w:date="2020-06-30T20:29:00Z">
                                <w:r w:rsidRPr="00CC5D28">
                                  <w:rPr>
                                    <w:rFonts w:ascii="Times New Roman" w:hAnsi="Times New Roman"/>
                                    <w:szCs w:val="24"/>
                                    <w:rPrChange w:id="1005" w:author="Chokka,Deepthi Tejaswani" w:date="2020-06-30T20:53:00Z">
                                      <w:rPr/>
                                    </w:rPrChange>
                                  </w:rPr>
                                  <w:t>…………………………………………….</w:t>
                                </w:r>
                              </w:ins>
                            </w:p>
                            <w:p w:rsidR="00CC5D28" w:rsidRPr="00CC5D28" w:rsidRDefault="00CC5D28">
                              <w:pPr>
                                <w:rPr>
                                  <w:ins w:id="1006" w:author="Chokka,Deepthi Tejaswani" w:date="2020-06-30T20:31:00Z"/>
                                  <w:rFonts w:ascii="Times New Roman" w:hAnsi="Times New Roman"/>
                                  <w:szCs w:val="24"/>
                                  <w:rPrChange w:id="1007" w:author="Chokka,Deepthi Tejaswani" w:date="2020-06-30T20:53:00Z">
                                    <w:rPr>
                                      <w:ins w:id="1008" w:author="Chokka,Deepthi Tejaswani" w:date="2020-06-30T20:31:00Z"/>
                                    </w:rPr>
                                  </w:rPrChange>
                                </w:rPr>
                                <w:pPrChange w:id="1009" w:author="Chokka,Deepthi Tejaswani" w:date="2020-06-30T20:27:00Z">
                                  <w:pPr>
                                    <w:jc w:val="center"/>
                                  </w:pPr>
                                </w:pPrChange>
                              </w:pPr>
                              <w:ins w:id="1010" w:author="Chokka,Deepthi Tejaswani" w:date="2020-06-30T20:31:00Z">
                                <w:r w:rsidRPr="00CC5D28">
                                  <w:rPr>
                                    <w:rFonts w:ascii="Times New Roman" w:hAnsi="Times New Roman"/>
                                    <w:szCs w:val="24"/>
                                    <w:rPrChange w:id="1011" w:author="Chokka,Deepthi Tejaswani" w:date="2020-06-30T20:53:00Z">
                                      <w:rPr/>
                                    </w:rPrChange>
                                  </w:rPr>
                                  <w:t>…………………………………………….</w:t>
                                </w:r>
                              </w:ins>
                            </w:p>
                            <w:p w:rsidR="00CC5D28" w:rsidRPr="00CC5D28" w:rsidRDefault="00CC5D28">
                              <w:pPr>
                                <w:rPr>
                                  <w:ins w:id="1012" w:author="Chokka,Deepthi Tejaswani" w:date="2020-06-30T20:37:00Z"/>
                                  <w:rFonts w:ascii="Times New Roman" w:hAnsi="Times New Roman"/>
                                  <w:szCs w:val="24"/>
                                  <w:rPrChange w:id="1013" w:author="Chokka,Deepthi Tejaswani" w:date="2020-06-30T20:53:00Z">
                                    <w:rPr>
                                      <w:ins w:id="1014" w:author="Chokka,Deepthi Tejaswani" w:date="2020-06-30T20:37:00Z"/>
                                    </w:rPr>
                                  </w:rPrChange>
                                </w:rPr>
                                <w:pPrChange w:id="1015" w:author="Chokka,Deepthi Tejaswani" w:date="2020-06-30T20:27:00Z">
                                  <w:pPr>
                                    <w:jc w:val="center"/>
                                  </w:pPr>
                                </w:pPrChange>
                              </w:pPr>
                              <w:ins w:id="1016" w:author="Chokka,Deepthi Tejaswani" w:date="2020-06-30T20:31:00Z">
                                <w:r w:rsidRPr="00CC5D28">
                                  <w:rPr>
                                    <w:rFonts w:ascii="Times New Roman" w:hAnsi="Times New Roman"/>
                                    <w:szCs w:val="24"/>
                                    <w:rPrChange w:id="1017" w:author="Chokka,Deepthi Tejaswani" w:date="2020-06-30T20:53:00Z">
                                      <w:rPr/>
                                    </w:rPrChange>
                                  </w:rPr>
                                  <w:t>…………………………………………….</w:t>
                                </w:r>
                              </w:ins>
                            </w:p>
                            <w:p w:rsidR="00CC5D28" w:rsidRPr="00CC5D28" w:rsidRDefault="00CC5D28" w:rsidP="00AF66F1">
                              <w:pPr>
                                <w:pStyle w:val="HTMLPreformatted"/>
                                <w:shd w:val="clear" w:color="auto" w:fill="FFFFFF"/>
                                <w:rPr>
                                  <w:ins w:id="1018" w:author="Chokka,Deepthi Tejaswani" w:date="2020-06-30T20:38:00Z"/>
                                  <w:rFonts w:ascii="Times New Roman" w:hAnsi="Times New Roman" w:cs="Times New Roman"/>
                                  <w:color w:val="000000"/>
                                  <w:sz w:val="24"/>
                                  <w:szCs w:val="24"/>
                                  <w:rPrChange w:id="1019" w:author="Chokka,Deepthi Tejaswani" w:date="2020-06-30T20:53:00Z">
                                    <w:rPr>
                                      <w:ins w:id="1020" w:author="Chokka,Deepthi Tejaswani" w:date="2020-06-30T20:38:00Z"/>
                                      <w:rFonts w:ascii="Consolas" w:hAnsi="Consolas"/>
                                      <w:color w:val="000000"/>
                                    </w:rPr>
                                  </w:rPrChange>
                                </w:rPr>
                              </w:pPr>
                              <w:ins w:id="1021" w:author="Chokka,Deepthi Tejaswani" w:date="2020-06-30T20:38:00Z">
                                <w:r w:rsidRPr="00CC5D28">
                                  <w:rPr>
                                    <w:rFonts w:ascii="Times New Roman" w:hAnsi="Times New Roman" w:cs="Times New Roman"/>
                                    <w:i/>
                                    <w:iCs/>
                                    <w:color w:val="808080"/>
                                    <w:sz w:val="24"/>
                                    <w:szCs w:val="24"/>
                                    <w:rPrChange w:id="1022"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1023" w:author="Chokka,Deepthi Tejaswani" w:date="2020-06-30T20:53:00Z">
                                      <w:rPr>
                                        <w:rFonts w:ascii="Consolas" w:hAnsi="Consolas"/>
                                        <w:i/>
                                        <w:iCs/>
                                        <w:color w:val="808080"/>
                                      </w:rPr>
                                    </w:rPrChange>
                                  </w:rPr>
                                  <w:br/>
                                  <w:t>&lt;!</w:t>
                                </w:r>
                              </w:ins>
                              <w:ins w:id="1024" w:author="Chokka,Deepthi Tejaswani" w:date="2020-06-30T20:41:00Z">
                                <w:r w:rsidRPr="00CC5D28">
                                  <w:rPr>
                                    <w:rFonts w:ascii="Times New Roman" w:hAnsi="Times New Roman" w:cs="Times New Roman"/>
                                    <w:i/>
                                    <w:iCs/>
                                    <w:color w:val="808080"/>
                                    <w:sz w:val="24"/>
                                    <w:szCs w:val="24"/>
                                    <w:rPrChange w:id="1025" w:author="Chokka,Deepthi Tejaswani" w:date="2020-06-30T20:53:00Z">
                                      <w:rPr>
                                        <w:rFonts w:ascii="Consolas" w:hAnsi="Consolas"/>
                                        <w:i/>
                                        <w:iCs/>
                                        <w:color w:val="808080"/>
                                      </w:rPr>
                                    </w:rPrChange>
                                  </w:rPr>
                                  <w:t>—</w:t>
                                </w:r>
                              </w:ins>
                              <w:ins w:id="1026" w:author="Chokka,Deepthi Tejaswani" w:date="2020-06-30T20:38:00Z">
                                <w:r w:rsidRPr="00CC5D28">
                                  <w:rPr>
                                    <w:rFonts w:ascii="Times New Roman" w:hAnsi="Times New Roman" w:cs="Times New Roman"/>
                                    <w:i/>
                                    <w:iCs/>
                                    <w:color w:val="808080"/>
                                    <w:sz w:val="24"/>
                                    <w:szCs w:val="24"/>
                                    <w:rPrChange w:id="1027" w:author="Chokka,Deepthi Tejaswani" w:date="2020-06-30T20:53:00Z">
                                      <w:rPr>
                                        <w:rFonts w:ascii="Consolas" w:hAnsi="Consolas"/>
                                        <w:i/>
                                        <w:iCs/>
                                        <w:color w:val="808080"/>
                                      </w:rPr>
                                    </w:rPrChange>
                                  </w:rPr>
                                  <w:t xml:space="preserve">otherwise </w:t>
                                </w:r>
                              </w:ins>
                              <w:ins w:id="1028" w:author="Chokka,Deepthi Tejaswani" w:date="2020-06-30T20:41:00Z">
                                <w:r w:rsidRPr="00CC5D28">
                                  <w:rPr>
                                    <w:rFonts w:ascii="Times New Roman" w:hAnsi="Times New Roman" w:cs="Times New Roman"/>
                                    <w:i/>
                                    <w:iCs/>
                                    <w:color w:val="808080"/>
                                    <w:sz w:val="24"/>
                                    <w:szCs w:val="24"/>
                                    <w:rPrChange w:id="1029" w:author="Chokka,Deepthi Tejaswani" w:date="2020-06-30T20:53:00Z">
                                      <w:rPr>
                                        <w:rFonts w:ascii="Consolas" w:hAnsi="Consolas"/>
                                        <w:i/>
                                        <w:iCs/>
                                        <w:color w:val="808080"/>
                                      </w:rPr>
                                    </w:rPrChange>
                                  </w:rPr>
                                  <w:t>it will start another activity and we will be redirected to the welcome page</w:t>
                                </w:r>
                              </w:ins>
                              <w:ins w:id="1030" w:author="Chokka,Deepthi Tejaswani" w:date="2020-06-30T20:38:00Z">
                                <w:r w:rsidRPr="00CC5D28">
                                  <w:rPr>
                                    <w:rFonts w:ascii="Times New Roman" w:hAnsi="Times New Roman" w:cs="Times New Roman"/>
                                    <w:i/>
                                    <w:iCs/>
                                    <w:color w:val="808080"/>
                                    <w:sz w:val="24"/>
                                    <w:szCs w:val="24"/>
                                    <w:rPrChange w:id="1031" w:author="Chokka,Deepthi Tejaswani" w:date="2020-06-30T20:53:00Z">
                                      <w:rPr>
                                        <w:rFonts w:ascii="Consolas" w:hAnsi="Consolas"/>
                                        <w:i/>
                                        <w:iCs/>
                                        <w:color w:val="808080"/>
                                      </w:rPr>
                                    </w:rPrChange>
                                  </w:rPr>
                                  <w:t xml:space="preserve"> --&gt;</w:t>
                                </w:r>
                              </w:ins>
                            </w:p>
                            <w:p w:rsidR="00CC5D28" w:rsidRPr="00CC5D28" w:rsidRDefault="00CC5D28">
                              <w:pPr>
                                <w:rPr>
                                  <w:ins w:id="1032" w:author="Chokka,Deepthi Tejaswani" w:date="2020-06-30T20:29:00Z"/>
                                  <w:rFonts w:ascii="Times New Roman" w:hAnsi="Times New Roman"/>
                                  <w:szCs w:val="24"/>
                                  <w:rPrChange w:id="1033" w:author="Chokka,Deepthi Tejaswani" w:date="2020-06-30T20:53:00Z">
                                    <w:rPr>
                                      <w:ins w:id="1034" w:author="Chokka,Deepthi Tejaswani" w:date="2020-06-30T20:29:00Z"/>
                                    </w:rPr>
                                  </w:rPrChange>
                                </w:rPr>
                                <w:pPrChange w:id="1035" w:author="Chokka,Deepthi Tejaswani" w:date="2020-06-30T20:27:00Z">
                                  <w:pPr>
                                    <w:jc w:val="center"/>
                                  </w:pPr>
                                </w:pPrChange>
                              </w:pPr>
                            </w:p>
                            <w:p w:rsidR="00CC5D28" w:rsidRPr="00CC5D28" w:rsidRDefault="00CC5D28">
                              <w:pPr>
                                <w:rPr>
                                  <w:ins w:id="1036" w:author="Chokka,Deepthi Tejaswani" w:date="2020-06-30T20:26:00Z"/>
                                  <w:rFonts w:ascii="Times New Roman" w:hAnsi="Times New Roman"/>
                                  <w:szCs w:val="24"/>
                                  <w:rPrChange w:id="1037" w:author="Chokka,Deepthi Tejaswani" w:date="2020-06-30T20:53:00Z">
                                    <w:rPr>
                                      <w:ins w:id="1038" w:author="Chokka,Deepthi Tejaswani" w:date="2020-06-30T20:26:00Z"/>
                                    </w:rPr>
                                  </w:rPrChange>
                                </w:rPr>
                                <w:pPrChange w:id="1039" w:author="Chokka,Deepthi Tejaswani" w:date="2020-06-30T20:27:00Z">
                                  <w:pPr>
                                    <w:jc w:val="center"/>
                                  </w:pPr>
                                </w:pPrChange>
                              </w:pPr>
                              <w:proofErr w:type="gramStart"/>
                              <w:ins w:id="1040" w:author="Chokka,Deepthi Tejaswani" w:date="2020-06-30T20:26:00Z">
                                <w:r w:rsidRPr="00CC5D28">
                                  <w:rPr>
                                    <w:rFonts w:ascii="Times New Roman" w:hAnsi="Times New Roman"/>
                                    <w:szCs w:val="24"/>
                                    <w:rPrChange w:id="1041" w:author="Chokka,Deepthi Tejaswani" w:date="2020-06-30T20:53:00Z">
                                      <w:rPr/>
                                    </w:rPrChange>
                                  </w:rPr>
                                  <w:t>if(</w:t>
                                </w:r>
                                <w:proofErr w:type="gramEnd"/>
                                <w:r w:rsidRPr="00CC5D28">
                                  <w:rPr>
                                    <w:rFonts w:ascii="Times New Roman" w:hAnsi="Times New Roman"/>
                                    <w:szCs w:val="24"/>
                                    <w:rPrChange w:id="1042" w:author="Chokka,Deepthi Tejaswani" w:date="2020-06-30T20:53:00Z">
                                      <w:rPr/>
                                    </w:rPrChange>
                                  </w:rPr>
                                  <w:t>!(</w:t>
                                </w:r>
                                <w:proofErr w:type="spellStart"/>
                                <w:r w:rsidRPr="00CC5D28">
                                  <w:rPr>
                                    <w:rFonts w:ascii="Times New Roman" w:hAnsi="Times New Roman"/>
                                    <w:szCs w:val="24"/>
                                    <w:rPrChange w:id="1043" w:author="Chokka,Deepthi Tejaswani" w:date="2020-06-30T20:53:00Z">
                                      <w:rPr/>
                                    </w:rPrChange>
                                  </w:rPr>
                                  <w:t>email.isEmpty</w:t>
                                </w:r>
                                <w:proofErr w:type="spellEnd"/>
                                <w:r w:rsidRPr="00CC5D28">
                                  <w:rPr>
                                    <w:rFonts w:ascii="Times New Roman" w:hAnsi="Times New Roman"/>
                                    <w:szCs w:val="24"/>
                                    <w:rPrChange w:id="1044" w:author="Chokka,Deepthi Tejaswani" w:date="2020-06-30T20:53:00Z">
                                      <w:rPr/>
                                    </w:rPrChange>
                                  </w:rPr>
                                  <w:t xml:space="preserve">() &amp;&amp; </w:t>
                                </w:r>
                                <w:proofErr w:type="spellStart"/>
                                <w:r w:rsidRPr="00CC5D28">
                                  <w:rPr>
                                    <w:rFonts w:ascii="Times New Roman" w:hAnsi="Times New Roman"/>
                                    <w:szCs w:val="24"/>
                                    <w:rPrChange w:id="1045" w:author="Chokka,Deepthi Tejaswani" w:date="2020-06-30T20:53:00Z">
                                      <w:rPr/>
                                    </w:rPrChange>
                                  </w:rPr>
                                  <w:t>pwd.isEmpty</w:t>
                                </w:r>
                                <w:proofErr w:type="spellEnd"/>
                                <w:r w:rsidRPr="00CC5D28">
                                  <w:rPr>
                                    <w:rFonts w:ascii="Times New Roman" w:hAnsi="Times New Roman"/>
                                    <w:szCs w:val="24"/>
                                    <w:rPrChange w:id="1046" w:author="Chokka,Deepthi Tejaswani" w:date="2020-06-30T20:53:00Z">
                                      <w:rPr/>
                                    </w:rPrChange>
                                  </w:rPr>
                                  <w:t>())){</w:t>
                                </w:r>
                              </w:ins>
                            </w:p>
                            <w:p w:rsidR="00CC5D28" w:rsidRPr="00CC5D28" w:rsidRDefault="00CC5D28">
                              <w:pPr>
                                <w:rPr>
                                  <w:ins w:id="1047" w:author="Chokka,Deepthi Tejaswani" w:date="2020-06-30T20:26:00Z"/>
                                  <w:rFonts w:ascii="Times New Roman" w:hAnsi="Times New Roman"/>
                                  <w:szCs w:val="24"/>
                                  <w:rPrChange w:id="1048" w:author="Chokka,Deepthi Tejaswani" w:date="2020-06-30T20:53:00Z">
                                    <w:rPr>
                                      <w:ins w:id="1049" w:author="Chokka,Deepthi Tejaswani" w:date="2020-06-30T20:26:00Z"/>
                                    </w:rPr>
                                  </w:rPrChange>
                                </w:rPr>
                                <w:pPrChange w:id="1050" w:author="Chokka,Deepthi Tejaswani" w:date="2020-06-30T20:27:00Z">
                                  <w:pPr>
                                    <w:jc w:val="center"/>
                                  </w:pPr>
                                </w:pPrChange>
                              </w:pPr>
                              <w:ins w:id="1051" w:author="Chokka,Deepthi Tejaswani" w:date="2020-06-30T20:26:00Z">
                                <w:r w:rsidRPr="00CC5D28">
                                  <w:rPr>
                                    <w:rFonts w:ascii="Times New Roman" w:hAnsi="Times New Roman"/>
                                    <w:szCs w:val="24"/>
                                    <w:rPrChange w:id="1052" w:author="Chokka,Deepthi Tejaswani" w:date="2020-06-30T20:53:00Z">
                                      <w:rPr/>
                                    </w:rPrChange>
                                  </w:rPr>
                                  <w:t xml:space="preserve">                    </w:t>
                                </w:r>
                                <w:proofErr w:type="spellStart"/>
                                <w:proofErr w:type="gramStart"/>
                                <w:r w:rsidRPr="00CC5D28">
                                  <w:rPr>
                                    <w:rFonts w:ascii="Times New Roman" w:hAnsi="Times New Roman"/>
                                    <w:szCs w:val="24"/>
                                    <w:rPrChange w:id="1053" w:author="Chokka,Deepthi Tejaswani" w:date="2020-06-30T20:53:00Z">
                                      <w:rPr/>
                                    </w:rPrChange>
                                  </w:rPr>
                                  <w:t>mFirebaseAuth.createUserWithEmailAndPassword</w:t>
                                </w:r>
                                <w:proofErr w:type="spellEnd"/>
                                <w:r w:rsidRPr="00CC5D28">
                                  <w:rPr>
                                    <w:rFonts w:ascii="Times New Roman" w:hAnsi="Times New Roman"/>
                                    <w:szCs w:val="24"/>
                                    <w:rPrChange w:id="1054" w:author="Chokka,Deepthi Tejaswani" w:date="2020-06-30T20:53:00Z">
                                      <w:rPr/>
                                    </w:rPrChange>
                                  </w:rPr>
                                  <w:t>(</w:t>
                                </w:r>
                                <w:proofErr w:type="gramEnd"/>
                                <w:r w:rsidRPr="00CC5D28">
                                  <w:rPr>
                                    <w:rFonts w:ascii="Times New Roman" w:hAnsi="Times New Roman"/>
                                    <w:szCs w:val="24"/>
                                    <w:rPrChange w:id="1055" w:author="Chokka,Deepthi Tejaswani" w:date="2020-06-30T20:53:00Z">
                                      <w:rPr/>
                                    </w:rPrChange>
                                  </w:rPr>
                                  <w:t xml:space="preserve">email, </w:t>
                                </w:r>
                                <w:proofErr w:type="spellStart"/>
                                <w:r w:rsidRPr="00CC5D28">
                                  <w:rPr>
                                    <w:rFonts w:ascii="Times New Roman" w:hAnsi="Times New Roman"/>
                                    <w:szCs w:val="24"/>
                                    <w:rPrChange w:id="1056" w:author="Chokka,Deepthi Tejaswani" w:date="2020-06-30T20:53:00Z">
                                      <w:rPr/>
                                    </w:rPrChange>
                                  </w:rPr>
                                  <w:t>pwd</w:t>
                                </w:r>
                                <w:proofErr w:type="spellEnd"/>
                                <w:r w:rsidRPr="00CC5D28">
                                  <w:rPr>
                                    <w:rFonts w:ascii="Times New Roman" w:hAnsi="Times New Roman"/>
                                    <w:szCs w:val="24"/>
                                    <w:rPrChange w:id="1057" w:author="Chokka,Deepthi Tejaswani" w:date="2020-06-30T20:53:00Z">
                                      <w:rPr/>
                                    </w:rPrChange>
                                  </w:rPr>
                                  <w:t>).</w:t>
                                </w:r>
                                <w:proofErr w:type="spellStart"/>
                                <w:r w:rsidRPr="00CC5D28">
                                  <w:rPr>
                                    <w:rFonts w:ascii="Times New Roman" w:hAnsi="Times New Roman"/>
                                    <w:szCs w:val="24"/>
                                    <w:rPrChange w:id="1058" w:author="Chokka,Deepthi Tejaswani" w:date="2020-06-30T20:53:00Z">
                                      <w:rPr/>
                                    </w:rPrChange>
                                  </w:rPr>
                                  <w:t>addOnCompleteListener</w:t>
                                </w:r>
                                <w:proofErr w:type="spellEnd"/>
                                <w:r w:rsidRPr="00CC5D28">
                                  <w:rPr>
                                    <w:rFonts w:ascii="Times New Roman" w:hAnsi="Times New Roman"/>
                                    <w:szCs w:val="24"/>
                                    <w:rPrChange w:id="1059" w:author="Chokka,Deepthi Tejaswani" w:date="2020-06-30T20:53:00Z">
                                      <w:rPr/>
                                    </w:rPrChange>
                                  </w:rPr>
                                  <w:t>(</w:t>
                                </w:r>
                                <w:proofErr w:type="spellStart"/>
                                <w:r w:rsidRPr="00CC5D28">
                                  <w:rPr>
                                    <w:rFonts w:ascii="Times New Roman" w:hAnsi="Times New Roman"/>
                                    <w:szCs w:val="24"/>
                                    <w:rPrChange w:id="1060" w:author="Chokka,Deepthi Tejaswani" w:date="2020-06-30T20:53:00Z">
                                      <w:rPr/>
                                    </w:rPrChange>
                                  </w:rPr>
                                  <w:t>RegisterActivity.this</w:t>
                                </w:r>
                                <w:proofErr w:type="spellEnd"/>
                                <w:r w:rsidRPr="00CC5D28">
                                  <w:rPr>
                                    <w:rFonts w:ascii="Times New Roman" w:hAnsi="Times New Roman"/>
                                    <w:szCs w:val="24"/>
                                    <w:rPrChange w:id="1061" w:author="Chokka,Deepthi Tejaswani" w:date="2020-06-30T20:53:00Z">
                                      <w:rPr/>
                                    </w:rPrChange>
                                  </w:rPr>
                                  <w:t xml:space="preserve">, new </w:t>
                                </w:r>
                                <w:proofErr w:type="spellStart"/>
                                <w:r w:rsidRPr="00CC5D28">
                                  <w:rPr>
                                    <w:rFonts w:ascii="Times New Roman" w:hAnsi="Times New Roman"/>
                                    <w:szCs w:val="24"/>
                                    <w:rPrChange w:id="1062" w:author="Chokka,Deepthi Tejaswani" w:date="2020-06-30T20:53:00Z">
                                      <w:rPr/>
                                    </w:rPrChange>
                                  </w:rPr>
                                  <w:t>OnCompleteListener</w:t>
                                </w:r>
                                <w:proofErr w:type="spellEnd"/>
                                <w:r w:rsidRPr="00CC5D28">
                                  <w:rPr>
                                    <w:rFonts w:ascii="Times New Roman" w:hAnsi="Times New Roman"/>
                                    <w:szCs w:val="24"/>
                                    <w:rPrChange w:id="1063" w:author="Chokka,Deepthi Tejaswani" w:date="2020-06-30T20:53:00Z">
                                      <w:rPr/>
                                    </w:rPrChange>
                                  </w:rPr>
                                  <w:t>&lt;</w:t>
                                </w:r>
                                <w:proofErr w:type="spellStart"/>
                                <w:r w:rsidRPr="00CC5D28">
                                  <w:rPr>
                                    <w:rFonts w:ascii="Times New Roman" w:hAnsi="Times New Roman"/>
                                    <w:szCs w:val="24"/>
                                    <w:rPrChange w:id="1064" w:author="Chokka,Deepthi Tejaswani" w:date="2020-06-30T20:53:00Z">
                                      <w:rPr/>
                                    </w:rPrChange>
                                  </w:rPr>
                                  <w:t>AuthResult</w:t>
                                </w:r>
                                <w:proofErr w:type="spellEnd"/>
                                <w:r w:rsidRPr="00CC5D28">
                                  <w:rPr>
                                    <w:rFonts w:ascii="Times New Roman" w:hAnsi="Times New Roman"/>
                                    <w:szCs w:val="24"/>
                                    <w:rPrChange w:id="1065" w:author="Chokka,Deepthi Tejaswani" w:date="2020-06-30T20:53:00Z">
                                      <w:rPr/>
                                    </w:rPrChange>
                                  </w:rPr>
                                  <w:t>&gt;() {</w:t>
                                </w:r>
                              </w:ins>
                            </w:p>
                            <w:p w:rsidR="00CC5D28" w:rsidRPr="00CC5D28" w:rsidRDefault="00CC5D28">
                              <w:pPr>
                                <w:rPr>
                                  <w:ins w:id="1066" w:author="Chokka,Deepthi Tejaswani" w:date="2020-06-30T20:26:00Z"/>
                                  <w:rFonts w:ascii="Times New Roman" w:hAnsi="Times New Roman"/>
                                  <w:szCs w:val="24"/>
                                  <w:rPrChange w:id="1067" w:author="Chokka,Deepthi Tejaswani" w:date="2020-06-30T20:53:00Z">
                                    <w:rPr>
                                      <w:ins w:id="1068" w:author="Chokka,Deepthi Tejaswani" w:date="2020-06-30T20:26:00Z"/>
                                    </w:rPr>
                                  </w:rPrChange>
                                </w:rPr>
                                <w:pPrChange w:id="1069" w:author="Chokka,Deepthi Tejaswani" w:date="2020-06-30T20:27:00Z">
                                  <w:pPr>
                                    <w:jc w:val="center"/>
                                  </w:pPr>
                                </w:pPrChange>
                              </w:pPr>
                              <w:ins w:id="1070" w:author="Chokka,Deepthi Tejaswani" w:date="2020-06-30T20:26:00Z">
                                <w:r w:rsidRPr="00CC5D28">
                                  <w:rPr>
                                    <w:rFonts w:ascii="Times New Roman" w:hAnsi="Times New Roman"/>
                                    <w:szCs w:val="24"/>
                                    <w:rPrChange w:id="1071" w:author="Chokka,Deepthi Tejaswani" w:date="2020-06-30T20:53:00Z">
                                      <w:rPr/>
                                    </w:rPrChange>
                                  </w:rPr>
                                  <w:t xml:space="preserve">                        @Override</w:t>
                                </w:r>
                              </w:ins>
                            </w:p>
                            <w:p w:rsidR="00CC5D28" w:rsidRPr="00CC5D28" w:rsidRDefault="00CC5D28">
                              <w:pPr>
                                <w:rPr>
                                  <w:ins w:id="1072" w:author="Chokka,Deepthi Tejaswani" w:date="2020-06-30T20:26:00Z"/>
                                  <w:rFonts w:ascii="Times New Roman" w:hAnsi="Times New Roman"/>
                                  <w:szCs w:val="24"/>
                                  <w:rPrChange w:id="1073" w:author="Chokka,Deepthi Tejaswani" w:date="2020-06-30T20:53:00Z">
                                    <w:rPr>
                                      <w:ins w:id="1074" w:author="Chokka,Deepthi Tejaswani" w:date="2020-06-30T20:26:00Z"/>
                                    </w:rPr>
                                  </w:rPrChange>
                                </w:rPr>
                                <w:pPrChange w:id="1075" w:author="Chokka,Deepthi Tejaswani" w:date="2020-06-30T20:27:00Z">
                                  <w:pPr>
                                    <w:jc w:val="center"/>
                                  </w:pPr>
                                </w:pPrChange>
                              </w:pPr>
                              <w:ins w:id="1076" w:author="Chokka,Deepthi Tejaswani" w:date="2020-06-30T20:26:00Z">
                                <w:r w:rsidRPr="00CC5D28">
                                  <w:rPr>
                                    <w:rFonts w:ascii="Times New Roman" w:hAnsi="Times New Roman"/>
                                    <w:szCs w:val="24"/>
                                    <w:rPrChange w:id="1077" w:author="Chokka,Deepthi Tejaswani" w:date="2020-06-30T20:53:00Z">
                                      <w:rPr/>
                                    </w:rPrChange>
                                  </w:rPr>
                                  <w:t xml:space="preserve">                        </w:t>
                                </w:r>
                                <w:proofErr w:type="gramStart"/>
                                <w:r w:rsidRPr="00CC5D28">
                                  <w:rPr>
                                    <w:rFonts w:ascii="Times New Roman" w:hAnsi="Times New Roman"/>
                                    <w:szCs w:val="24"/>
                                    <w:rPrChange w:id="1078" w:author="Chokka,Deepthi Tejaswani" w:date="2020-06-30T20:53:00Z">
                                      <w:rPr/>
                                    </w:rPrChange>
                                  </w:rPr>
                                  <w:t>public</w:t>
                                </w:r>
                                <w:proofErr w:type="gramEnd"/>
                                <w:r w:rsidRPr="00CC5D28">
                                  <w:rPr>
                                    <w:rFonts w:ascii="Times New Roman" w:hAnsi="Times New Roman"/>
                                    <w:szCs w:val="24"/>
                                    <w:rPrChange w:id="1079" w:author="Chokka,Deepthi Tejaswani" w:date="2020-06-30T20:53:00Z">
                                      <w:rPr/>
                                    </w:rPrChange>
                                  </w:rPr>
                                  <w:t xml:space="preserve"> void </w:t>
                                </w:r>
                                <w:proofErr w:type="spellStart"/>
                                <w:r w:rsidRPr="00CC5D28">
                                  <w:rPr>
                                    <w:rFonts w:ascii="Times New Roman" w:hAnsi="Times New Roman"/>
                                    <w:szCs w:val="24"/>
                                    <w:rPrChange w:id="1080" w:author="Chokka,Deepthi Tejaswani" w:date="2020-06-30T20:53:00Z">
                                      <w:rPr/>
                                    </w:rPrChange>
                                  </w:rPr>
                                  <w:t>onComplete</w:t>
                                </w:r>
                                <w:proofErr w:type="spellEnd"/>
                                <w:r w:rsidRPr="00CC5D28">
                                  <w:rPr>
                                    <w:rFonts w:ascii="Times New Roman" w:hAnsi="Times New Roman"/>
                                    <w:szCs w:val="24"/>
                                    <w:rPrChange w:id="1081" w:author="Chokka,Deepthi Tejaswani" w:date="2020-06-30T20:53:00Z">
                                      <w:rPr/>
                                    </w:rPrChange>
                                  </w:rPr>
                                  <w:t>(@</w:t>
                                </w:r>
                                <w:proofErr w:type="spellStart"/>
                                <w:r w:rsidRPr="00CC5D28">
                                  <w:rPr>
                                    <w:rFonts w:ascii="Times New Roman" w:hAnsi="Times New Roman"/>
                                    <w:szCs w:val="24"/>
                                    <w:rPrChange w:id="1082" w:author="Chokka,Deepthi Tejaswani" w:date="2020-06-30T20:53:00Z">
                                      <w:rPr/>
                                    </w:rPrChange>
                                  </w:rPr>
                                  <w:t>NonNull</w:t>
                                </w:r>
                                <w:proofErr w:type="spellEnd"/>
                                <w:r w:rsidRPr="00CC5D28">
                                  <w:rPr>
                                    <w:rFonts w:ascii="Times New Roman" w:hAnsi="Times New Roman"/>
                                    <w:szCs w:val="24"/>
                                    <w:rPrChange w:id="1083" w:author="Chokka,Deepthi Tejaswani" w:date="2020-06-30T20:53:00Z">
                                      <w:rPr/>
                                    </w:rPrChange>
                                  </w:rPr>
                                  <w:t xml:space="preserve"> Task&lt;</w:t>
                                </w:r>
                                <w:proofErr w:type="spellStart"/>
                                <w:r w:rsidRPr="00CC5D28">
                                  <w:rPr>
                                    <w:rFonts w:ascii="Times New Roman" w:hAnsi="Times New Roman"/>
                                    <w:szCs w:val="24"/>
                                    <w:rPrChange w:id="1084" w:author="Chokka,Deepthi Tejaswani" w:date="2020-06-30T20:53:00Z">
                                      <w:rPr/>
                                    </w:rPrChange>
                                  </w:rPr>
                                  <w:t>AuthResult</w:t>
                                </w:r>
                                <w:proofErr w:type="spellEnd"/>
                                <w:r w:rsidRPr="00CC5D28">
                                  <w:rPr>
                                    <w:rFonts w:ascii="Times New Roman" w:hAnsi="Times New Roman"/>
                                    <w:szCs w:val="24"/>
                                    <w:rPrChange w:id="1085" w:author="Chokka,Deepthi Tejaswani" w:date="2020-06-30T20:53:00Z">
                                      <w:rPr/>
                                    </w:rPrChange>
                                  </w:rPr>
                                  <w:t>&gt; task) {</w:t>
                                </w:r>
                              </w:ins>
                            </w:p>
                            <w:p w:rsidR="00CC5D28" w:rsidRPr="00CC5D28" w:rsidRDefault="00CC5D28">
                              <w:pPr>
                                <w:rPr>
                                  <w:ins w:id="1086" w:author="Chokka,Deepthi Tejaswani" w:date="2020-06-30T20:26:00Z"/>
                                  <w:rFonts w:ascii="Times New Roman" w:hAnsi="Times New Roman"/>
                                  <w:szCs w:val="24"/>
                                  <w:rPrChange w:id="1087" w:author="Chokka,Deepthi Tejaswani" w:date="2020-06-30T20:53:00Z">
                                    <w:rPr>
                                      <w:ins w:id="1088" w:author="Chokka,Deepthi Tejaswani" w:date="2020-06-30T20:26:00Z"/>
                                    </w:rPr>
                                  </w:rPrChange>
                                </w:rPr>
                                <w:pPrChange w:id="1089" w:author="Chokka,Deepthi Tejaswani" w:date="2020-06-30T20:27:00Z">
                                  <w:pPr>
                                    <w:jc w:val="center"/>
                                  </w:pPr>
                                </w:pPrChange>
                              </w:pPr>
                              <w:ins w:id="1090" w:author="Chokka,Deepthi Tejaswani" w:date="2020-06-30T20:26:00Z">
                                <w:r w:rsidRPr="00CC5D28">
                                  <w:rPr>
                                    <w:rFonts w:ascii="Times New Roman" w:hAnsi="Times New Roman"/>
                                    <w:szCs w:val="24"/>
                                    <w:rPrChange w:id="1091" w:author="Chokka,Deepthi Tejaswani" w:date="2020-06-30T20:53:00Z">
                                      <w:rPr/>
                                    </w:rPrChange>
                                  </w:rPr>
                                  <w:t xml:space="preserve">                            </w:t>
                                </w:r>
                                <w:proofErr w:type="gramStart"/>
                                <w:r w:rsidRPr="00CC5D28">
                                  <w:rPr>
                                    <w:rFonts w:ascii="Times New Roman" w:hAnsi="Times New Roman"/>
                                    <w:szCs w:val="24"/>
                                    <w:rPrChange w:id="1092" w:author="Chokka,Deepthi Tejaswani" w:date="2020-06-30T20:53:00Z">
                                      <w:rPr/>
                                    </w:rPrChange>
                                  </w:rPr>
                                  <w:t>if(</w:t>
                                </w:r>
                                <w:proofErr w:type="gramEnd"/>
                                <w:r w:rsidRPr="00CC5D28">
                                  <w:rPr>
                                    <w:rFonts w:ascii="Times New Roman" w:hAnsi="Times New Roman"/>
                                    <w:szCs w:val="24"/>
                                    <w:rPrChange w:id="1093" w:author="Chokka,Deepthi Tejaswani" w:date="2020-06-30T20:53:00Z">
                                      <w:rPr/>
                                    </w:rPrChange>
                                  </w:rPr>
                                  <w:t>!</w:t>
                                </w:r>
                                <w:proofErr w:type="spellStart"/>
                                <w:r w:rsidRPr="00CC5D28">
                                  <w:rPr>
                                    <w:rFonts w:ascii="Times New Roman" w:hAnsi="Times New Roman"/>
                                    <w:szCs w:val="24"/>
                                    <w:rPrChange w:id="1094" w:author="Chokka,Deepthi Tejaswani" w:date="2020-06-30T20:53:00Z">
                                      <w:rPr/>
                                    </w:rPrChange>
                                  </w:rPr>
                                  <w:t>task.isSuccessful</w:t>
                                </w:r>
                                <w:proofErr w:type="spellEnd"/>
                                <w:r w:rsidRPr="00CC5D28">
                                  <w:rPr>
                                    <w:rFonts w:ascii="Times New Roman" w:hAnsi="Times New Roman"/>
                                    <w:szCs w:val="24"/>
                                    <w:rPrChange w:id="1095" w:author="Chokka,Deepthi Tejaswani" w:date="2020-06-30T20:53:00Z">
                                      <w:rPr/>
                                    </w:rPrChange>
                                  </w:rPr>
                                  <w:t>()){</w:t>
                                </w:r>
                              </w:ins>
                            </w:p>
                            <w:p w:rsidR="00CC5D28" w:rsidRPr="00CC5D28" w:rsidRDefault="00CC5D28">
                              <w:pPr>
                                <w:rPr>
                                  <w:ins w:id="1096" w:author="Chokka,Deepthi Tejaswani" w:date="2020-06-30T20:26:00Z"/>
                                  <w:rFonts w:ascii="Times New Roman" w:hAnsi="Times New Roman"/>
                                  <w:szCs w:val="24"/>
                                  <w:rPrChange w:id="1097" w:author="Chokka,Deepthi Tejaswani" w:date="2020-06-30T20:53:00Z">
                                    <w:rPr>
                                      <w:ins w:id="1098" w:author="Chokka,Deepthi Tejaswani" w:date="2020-06-30T20:26:00Z"/>
                                    </w:rPr>
                                  </w:rPrChange>
                                </w:rPr>
                                <w:pPrChange w:id="1099" w:author="Chokka,Deepthi Tejaswani" w:date="2020-06-30T20:27:00Z">
                                  <w:pPr>
                                    <w:jc w:val="center"/>
                                  </w:pPr>
                                </w:pPrChange>
                              </w:pPr>
                              <w:ins w:id="1100" w:author="Chokka,Deepthi Tejaswani" w:date="2020-06-30T20:26:00Z">
                                <w:r w:rsidRPr="00CC5D28">
                                  <w:rPr>
                                    <w:rFonts w:ascii="Times New Roman" w:hAnsi="Times New Roman"/>
                                    <w:szCs w:val="24"/>
                                    <w:rPrChange w:id="1101" w:author="Chokka,Deepthi Tejaswani" w:date="2020-06-30T20:53:00Z">
                                      <w:rPr/>
                                    </w:rPrChange>
                                  </w:rPr>
                                  <w:t xml:space="preserve">                                </w:t>
                                </w:r>
                                <w:proofErr w:type="spellStart"/>
                                <w:proofErr w:type="gramStart"/>
                                <w:r w:rsidRPr="00CC5D28">
                                  <w:rPr>
                                    <w:rFonts w:ascii="Times New Roman" w:hAnsi="Times New Roman"/>
                                    <w:szCs w:val="24"/>
                                    <w:rPrChange w:id="1102" w:author="Chokka,Deepthi Tejaswani" w:date="2020-06-30T20:53:00Z">
                                      <w:rPr/>
                                    </w:rPrChange>
                                  </w:rPr>
                                  <w:t>Toast.makeText</w:t>
                                </w:r>
                                <w:proofErr w:type="spellEnd"/>
                                <w:r w:rsidRPr="00CC5D28">
                                  <w:rPr>
                                    <w:rFonts w:ascii="Times New Roman" w:hAnsi="Times New Roman"/>
                                    <w:szCs w:val="24"/>
                                    <w:rPrChange w:id="1103" w:author="Chokka,Deepthi Tejaswani" w:date="2020-06-30T20:53:00Z">
                                      <w:rPr/>
                                    </w:rPrChange>
                                  </w:rPr>
                                  <w:t>(</w:t>
                                </w:r>
                                <w:proofErr w:type="gramEnd"/>
                                <w:r w:rsidRPr="00CC5D28">
                                  <w:rPr>
                                    <w:rFonts w:ascii="Times New Roman" w:hAnsi="Times New Roman"/>
                                    <w:szCs w:val="24"/>
                                    <w:rPrChange w:id="1104" w:author="Chokka,Deepthi Tejaswani" w:date="2020-06-30T20:53:00Z">
                                      <w:rPr/>
                                    </w:rPrChange>
                                  </w:rPr>
                                  <w:t>RegisterActivity.this,"</w:t>
                                </w:r>
                                <w:proofErr w:type="spellStart"/>
                                <w:r w:rsidRPr="00CC5D28">
                                  <w:rPr>
                                    <w:rFonts w:ascii="Times New Roman" w:hAnsi="Times New Roman"/>
                                    <w:szCs w:val="24"/>
                                    <w:rPrChange w:id="1105" w:author="Chokka,Deepthi Tejaswani" w:date="2020-06-30T20:53:00Z">
                                      <w:rPr/>
                                    </w:rPrChange>
                                  </w:rPr>
                                  <w:t>SignUp</w:t>
                                </w:r>
                                <w:proofErr w:type="spellEnd"/>
                                <w:r w:rsidRPr="00CC5D28">
                                  <w:rPr>
                                    <w:rFonts w:ascii="Times New Roman" w:hAnsi="Times New Roman"/>
                                    <w:szCs w:val="24"/>
                                    <w:rPrChange w:id="1106" w:author="Chokka,Deepthi Tejaswani" w:date="2020-06-30T20:53:00Z">
                                      <w:rPr/>
                                    </w:rPrChange>
                                  </w:rPr>
                                  <w:t xml:space="preserve"> Unsuccessful, Please Try Again",</w:t>
                                </w:r>
                                <w:proofErr w:type="spellStart"/>
                                <w:r w:rsidRPr="00CC5D28">
                                  <w:rPr>
                                    <w:rFonts w:ascii="Times New Roman" w:hAnsi="Times New Roman"/>
                                    <w:szCs w:val="24"/>
                                    <w:rPrChange w:id="1107" w:author="Chokka,Deepthi Tejaswani" w:date="2020-06-30T20:53:00Z">
                                      <w:rPr/>
                                    </w:rPrChange>
                                  </w:rPr>
                                  <w:t>Toast.LENGTH_SHORT</w:t>
                                </w:r>
                                <w:proofErr w:type="spellEnd"/>
                                <w:r w:rsidRPr="00CC5D28">
                                  <w:rPr>
                                    <w:rFonts w:ascii="Times New Roman" w:hAnsi="Times New Roman"/>
                                    <w:szCs w:val="24"/>
                                    <w:rPrChange w:id="1108" w:author="Chokka,Deepthi Tejaswani" w:date="2020-06-30T20:53:00Z">
                                      <w:rPr/>
                                    </w:rPrChange>
                                  </w:rPr>
                                  <w:t>).show();</w:t>
                                </w:r>
                              </w:ins>
                            </w:p>
                            <w:p w:rsidR="00CC5D28" w:rsidRPr="00CC5D28" w:rsidRDefault="00CC5D28">
                              <w:pPr>
                                <w:rPr>
                                  <w:ins w:id="1109" w:author="Chokka,Deepthi Tejaswani" w:date="2020-06-30T20:26:00Z"/>
                                  <w:rFonts w:ascii="Times New Roman" w:hAnsi="Times New Roman"/>
                                  <w:szCs w:val="24"/>
                                  <w:rPrChange w:id="1110" w:author="Chokka,Deepthi Tejaswani" w:date="2020-06-30T20:53:00Z">
                                    <w:rPr>
                                      <w:ins w:id="1111" w:author="Chokka,Deepthi Tejaswani" w:date="2020-06-30T20:26:00Z"/>
                                    </w:rPr>
                                  </w:rPrChange>
                                </w:rPr>
                                <w:pPrChange w:id="1112" w:author="Chokka,Deepthi Tejaswani" w:date="2020-06-30T20:27:00Z">
                                  <w:pPr>
                                    <w:jc w:val="center"/>
                                  </w:pPr>
                                </w:pPrChange>
                              </w:pPr>
                              <w:ins w:id="1113" w:author="Chokka,Deepthi Tejaswani" w:date="2020-06-30T20:26:00Z">
                                <w:r w:rsidRPr="00CC5D28">
                                  <w:rPr>
                                    <w:rFonts w:ascii="Times New Roman" w:hAnsi="Times New Roman"/>
                                    <w:szCs w:val="24"/>
                                    <w:rPrChange w:id="1114" w:author="Chokka,Deepthi Tejaswani" w:date="2020-06-30T20:53:00Z">
                                      <w:rPr/>
                                    </w:rPrChange>
                                  </w:rPr>
                                  <w:t xml:space="preserve">                            }</w:t>
                                </w:r>
                              </w:ins>
                            </w:p>
                            <w:p w:rsidR="00CC5D28" w:rsidRDefault="00CC5D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8" style="position:absolute;margin-left:0;margin-top:.8pt;width:477.8pt;height:268.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rsidR="00CC5D28" w:rsidRPr="00CC5D28" w:rsidRDefault="00CC5D28" w:rsidP="007639F5">
                        <w:pPr>
                          <w:rPr>
                            <w:ins w:id="1189" w:author="Chokka,Deepthi Tejaswani" w:date="2020-06-30T20:31:00Z"/>
                            <w:rFonts w:ascii="Times New Roman" w:hAnsi="Times New Roman"/>
                            <w:szCs w:val="24"/>
                            <w:rPrChange w:id="1190" w:author="Chokka,Deepthi Tejaswani" w:date="2020-06-30T20:53:00Z">
                              <w:rPr>
                                <w:ins w:id="1191" w:author="Chokka,Deepthi Tejaswani" w:date="2020-06-30T20:31:00Z"/>
                              </w:rPr>
                            </w:rPrChange>
                          </w:rPr>
                          <w:pPrChange w:id="1192" w:author="Chokka,Deepthi Tejaswani" w:date="2020-06-30T20:27:00Z">
                            <w:pPr>
                              <w:jc w:val="center"/>
                            </w:pPr>
                          </w:pPrChange>
                        </w:pPr>
                        <w:ins w:id="1193" w:author="Chokka,Deepthi Tejaswani" w:date="2020-06-30T20:29:00Z">
                          <w:r w:rsidRPr="00CC5D28">
                            <w:rPr>
                              <w:rFonts w:ascii="Times New Roman" w:hAnsi="Times New Roman"/>
                              <w:szCs w:val="24"/>
                              <w:rPrChange w:id="1194" w:author="Chokka,Deepthi Tejaswani" w:date="2020-06-30T20:53:00Z">
                                <w:rPr/>
                              </w:rPrChange>
                            </w:rPr>
                            <w:t>…………………………………………….</w:t>
                          </w:r>
                        </w:ins>
                      </w:p>
                      <w:p w:rsidR="00CC5D28" w:rsidRPr="00CC5D28" w:rsidRDefault="00CC5D28" w:rsidP="007639F5">
                        <w:pPr>
                          <w:rPr>
                            <w:ins w:id="1195" w:author="Chokka,Deepthi Tejaswani" w:date="2020-06-30T20:31:00Z"/>
                            <w:rFonts w:ascii="Times New Roman" w:hAnsi="Times New Roman"/>
                            <w:szCs w:val="24"/>
                            <w:rPrChange w:id="1196" w:author="Chokka,Deepthi Tejaswani" w:date="2020-06-30T20:53:00Z">
                              <w:rPr>
                                <w:ins w:id="1197" w:author="Chokka,Deepthi Tejaswani" w:date="2020-06-30T20:31:00Z"/>
                              </w:rPr>
                            </w:rPrChange>
                          </w:rPr>
                          <w:pPrChange w:id="1198" w:author="Chokka,Deepthi Tejaswani" w:date="2020-06-30T20:27:00Z">
                            <w:pPr>
                              <w:jc w:val="center"/>
                            </w:pPr>
                          </w:pPrChange>
                        </w:pPr>
                        <w:ins w:id="1199" w:author="Chokka,Deepthi Tejaswani" w:date="2020-06-30T20:31:00Z">
                          <w:r w:rsidRPr="00CC5D28">
                            <w:rPr>
                              <w:rFonts w:ascii="Times New Roman" w:hAnsi="Times New Roman"/>
                              <w:szCs w:val="24"/>
                              <w:rPrChange w:id="1200" w:author="Chokka,Deepthi Tejaswani" w:date="2020-06-30T20:53:00Z">
                                <w:rPr/>
                              </w:rPrChange>
                            </w:rPr>
                            <w:t>…………………………………………….</w:t>
                          </w:r>
                        </w:ins>
                      </w:p>
                      <w:p w:rsidR="00CC5D28" w:rsidRPr="00CC5D28" w:rsidRDefault="00CC5D28" w:rsidP="007639F5">
                        <w:pPr>
                          <w:rPr>
                            <w:ins w:id="1201" w:author="Chokka,Deepthi Tejaswani" w:date="2020-06-30T20:37:00Z"/>
                            <w:rFonts w:ascii="Times New Roman" w:hAnsi="Times New Roman"/>
                            <w:szCs w:val="24"/>
                            <w:rPrChange w:id="1202" w:author="Chokka,Deepthi Tejaswani" w:date="2020-06-30T20:53:00Z">
                              <w:rPr>
                                <w:ins w:id="1203" w:author="Chokka,Deepthi Tejaswani" w:date="2020-06-30T20:37:00Z"/>
                              </w:rPr>
                            </w:rPrChange>
                          </w:rPr>
                          <w:pPrChange w:id="1204" w:author="Chokka,Deepthi Tejaswani" w:date="2020-06-30T20:27:00Z">
                            <w:pPr>
                              <w:jc w:val="center"/>
                            </w:pPr>
                          </w:pPrChange>
                        </w:pPr>
                        <w:ins w:id="1205" w:author="Chokka,Deepthi Tejaswani" w:date="2020-06-30T20:31:00Z">
                          <w:r w:rsidRPr="00CC5D28">
                            <w:rPr>
                              <w:rFonts w:ascii="Times New Roman" w:hAnsi="Times New Roman"/>
                              <w:szCs w:val="24"/>
                              <w:rPrChange w:id="1206" w:author="Chokka,Deepthi Tejaswani" w:date="2020-06-30T20:53:00Z">
                                <w:rPr/>
                              </w:rPrChange>
                            </w:rPr>
                            <w:t>…………………………………………….</w:t>
                          </w:r>
                        </w:ins>
                      </w:p>
                      <w:p w:rsidR="00CC5D28" w:rsidRPr="00CC5D28" w:rsidRDefault="00CC5D28" w:rsidP="00AF66F1">
                        <w:pPr>
                          <w:pStyle w:val="HTMLPreformatted"/>
                          <w:shd w:val="clear" w:color="auto" w:fill="FFFFFF"/>
                          <w:rPr>
                            <w:ins w:id="1207" w:author="Chokka,Deepthi Tejaswani" w:date="2020-06-30T20:38:00Z"/>
                            <w:rFonts w:ascii="Times New Roman" w:hAnsi="Times New Roman" w:cs="Times New Roman"/>
                            <w:color w:val="000000"/>
                            <w:sz w:val="24"/>
                            <w:szCs w:val="24"/>
                            <w:rPrChange w:id="1208" w:author="Chokka,Deepthi Tejaswani" w:date="2020-06-30T20:53:00Z">
                              <w:rPr>
                                <w:ins w:id="1209" w:author="Chokka,Deepthi Tejaswani" w:date="2020-06-30T20:38:00Z"/>
                                <w:rFonts w:ascii="Consolas" w:hAnsi="Consolas"/>
                                <w:color w:val="000000"/>
                              </w:rPr>
                            </w:rPrChange>
                          </w:rPr>
                        </w:pPr>
                        <w:ins w:id="1210" w:author="Chokka,Deepthi Tejaswani" w:date="2020-06-30T20:38:00Z">
                          <w:r w:rsidRPr="00CC5D28">
                            <w:rPr>
                              <w:rFonts w:ascii="Times New Roman" w:hAnsi="Times New Roman" w:cs="Times New Roman"/>
                              <w:i/>
                              <w:iCs/>
                              <w:color w:val="808080"/>
                              <w:sz w:val="24"/>
                              <w:szCs w:val="24"/>
                              <w:rPrChange w:id="1211"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1212" w:author="Chokka,Deepthi Tejaswani" w:date="2020-06-30T20:53:00Z">
                                <w:rPr>
                                  <w:rFonts w:ascii="Consolas" w:hAnsi="Consolas"/>
                                  <w:i/>
                                  <w:iCs/>
                                  <w:color w:val="808080"/>
                                </w:rPr>
                              </w:rPrChange>
                            </w:rPr>
                            <w:br/>
                            <w:t>&lt;!</w:t>
                          </w:r>
                        </w:ins>
                        <w:ins w:id="1213" w:author="Chokka,Deepthi Tejaswani" w:date="2020-06-30T20:41:00Z">
                          <w:r w:rsidRPr="00CC5D28">
                            <w:rPr>
                              <w:rFonts w:ascii="Times New Roman" w:hAnsi="Times New Roman" w:cs="Times New Roman"/>
                              <w:i/>
                              <w:iCs/>
                              <w:color w:val="808080"/>
                              <w:sz w:val="24"/>
                              <w:szCs w:val="24"/>
                              <w:rPrChange w:id="1214" w:author="Chokka,Deepthi Tejaswani" w:date="2020-06-30T20:53:00Z">
                                <w:rPr>
                                  <w:rFonts w:ascii="Consolas" w:hAnsi="Consolas"/>
                                  <w:i/>
                                  <w:iCs/>
                                  <w:color w:val="808080"/>
                                </w:rPr>
                              </w:rPrChange>
                            </w:rPr>
                            <w:t>—</w:t>
                          </w:r>
                        </w:ins>
                        <w:ins w:id="1215" w:author="Chokka,Deepthi Tejaswani" w:date="2020-06-30T20:38:00Z">
                          <w:r w:rsidRPr="00CC5D28">
                            <w:rPr>
                              <w:rFonts w:ascii="Times New Roman" w:hAnsi="Times New Roman" w:cs="Times New Roman"/>
                              <w:i/>
                              <w:iCs/>
                              <w:color w:val="808080"/>
                              <w:sz w:val="24"/>
                              <w:szCs w:val="24"/>
                              <w:rPrChange w:id="1216" w:author="Chokka,Deepthi Tejaswani" w:date="2020-06-30T20:53:00Z">
                                <w:rPr>
                                  <w:rFonts w:ascii="Consolas" w:hAnsi="Consolas"/>
                                  <w:i/>
                                  <w:iCs/>
                                  <w:color w:val="808080"/>
                                </w:rPr>
                              </w:rPrChange>
                            </w:rPr>
                            <w:t xml:space="preserve">otherwise </w:t>
                          </w:r>
                        </w:ins>
                        <w:ins w:id="1217" w:author="Chokka,Deepthi Tejaswani" w:date="2020-06-30T20:41:00Z">
                          <w:r w:rsidRPr="00CC5D28">
                            <w:rPr>
                              <w:rFonts w:ascii="Times New Roman" w:hAnsi="Times New Roman" w:cs="Times New Roman"/>
                              <w:i/>
                              <w:iCs/>
                              <w:color w:val="808080"/>
                              <w:sz w:val="24"/>
                              <w:szCs w:val="24"/>
                              <w:rPrChange w:id="1218" w:author="Chokka,Deepthi Tejaswani" w:date="2020-06-30T20:53:00Z">
                                <w:rPr>
                                  <w:rFonts w:ascii="Consolas" w:hAnsi="Consolas"/>
                                  <w:i/>
                                  <w:iCs/>
                                  <w:color w:val="808080"/>
                                </w:rPr>
                              </w:rPrChange>
                            </w:rPr>
                            <w:t>it will start another activity and we will be redirected to the welcome page</w:t>
                          </w:r>
                        </w:ins>
                        <w:ins w:id="1219" w:author="Chokka,Deepthi Tejaswani" w:date="2020-06-30T20:38:00Z">
                          <w:r w:rsidRPr="00CC5D28">
                            <w:rPr>
                              <w:rFonts w:ascii="Times New Roman" w:hAnsi="Times New Roman" w:cs="Times New Roman"/>
                              <w:i/>
                              <w:iCs/>
                              <w:color w:val="808080"/>
                              <w:sz w:val="24"/>
                              <w:szCs w:val="24"/>
                              <w:rPrChange w:id="1220" w:author="Chokka,Deepthi Tejaswani" w:date="2020-06-30T20:53:00Z">
                                <w:rPr>
                                  <w:rFonts w:ascii="Consolas" w:hAnsi="Consolas"/>
                                  <w:i/>
                                  <w:iCs/>
                                  <w:color w:val="808080"/>
                                </w:rPr>
                              </w:rPrChange>
                            </w:rPr>
                            <w:t xml:space="preserve"> --&gt;</w:t>
                          </w:r>
                        </w:ins>
                      </w:p>
                      <w:p w:rsidR="00CC5D28" w:rsidRPr="00CC5D28" w:rsidRDefault="00CC5D28" w:rsidP="007639F5">
                        <w:pPr>
                          <w:rPr>
                            <w:ins w:id="1221" w:author="Chokka,Deepthi Tejaswani" w:date="2020-06-30T20:29:00Z"/>
                            <w:rFonts w:ascii="Times New Roman" w:hAnsi="Times New Roman"/>
                            <w:szCs w:val="24"/>
                            <w:rPrChange w:id="1222" w:author="Chokka,Deepthi Tejaswani" w:date="2020-06-30T20:53:00Z">
                              <w:rPr>
                                <w:ins w:id="1223" w:author="Chokka,Deepthi Tejaswani" w:date="2020-06-30T20:29:00Z"/>
                              </w:rPr>
                            </w:rPrChange>
                          </w:rPr>
                          <w:pPrChange w:id="1224" w:author="Chokka,Deepthi Tejaswani" w:date="2020-06-30T20:27:00Z">
                            <w:pPr>
                              <w:jc w:val="center"/>
                            </w:pPr>
                          </w:pPrChange>
                        </w:pPr>
                      </w:p>
                      <w:p w:rsidR="00CC5D28" w:rsidRPr="00CC5D28" w:rsidRDefault="00CC5D28" w:rsidP="007639F5">
                        <w:pPr>
                          <w:rPr>
                            <w:ins w:id="1225" w:author="Chokka,Deepthi Tejaswani" w:date="2020-06-30T20:26:00Z"/>
                            <w:rFonts w:ascii="Times New Roman" w:hAnsi="Times New Roman"/>
                            <w:szCs w:val="24"/>
                            <w:rPrChange w:id="1226" w:author="Chokka,Deepthi Tejaswani" w:date="2020-06-30T20:53:00Z">
                              <w:rPr>
                                <w:ins w:id="1227" w:author="Chokka,Deepthi Tejaswani" w:date="2020-06-30T20:26:00Z"/>
                              </w:rPr>
                            </w:rPrChange>
                          </w:rPr>
                          <w:pPrChange w:id="1228" w:author="Chokka,Deepthi Tejaswani" w:date="2020-06-30T20:27:00Z">
                            <w:pPr>
                              <w:jc w:val="center"/>
                            </w:pPr>
                          </w:pPrChange>
                        </w:pPr>
                        <w:proofErr w:type="gramStart"/>
                        <w:ins w:id="1229" w:author="Chokka,Deepthi Tejaswani" w:date="2020-06-30T20:26:00Z">
                          <w:r w:rsidRPr="00CC5D28">
                            <w:rPr>
                              <w:rFonts w:ascii="Times New Roman" w:hAnsi="Times New Roman"/>
                              <w:szCs w:val="24"/>
                              <w:rPrChange w:id="1230" w:author="Chokka,Deepthi Tejaswani" w:date="2020-06-30T20:53:00Z">
                                <w:rPr/>
                              </w:rPrChange>
                            </w:rPr>
                            <w:t>if(</w:t>
                          </w:r>
                          <w:proofErr w:type="gramEnd"/>
                          <w:r w:rsidRPr="00CC5D28">
                            <w:rPr>
                              <w:rFonts w:ascii="Times New Roman" w:hAnsi="Times New Roman"/>
                              <w:szCs w:val="24"/>
                              <w:rPrChange w:id="1231" w:author="Chokka,Deepthi Tejaswani" w:date="2020-06-30T20:53:00Z">
                                <w:rPr/>
                              </w:rPrChange>
                            </w:rPr>
                            <w:t>!(</w:t>
                          </w:r>
                          <w:proofErr w:type="spellStart"/>
                          <w:r w:rsidRPr="00CC5D28">
                            <w:rPr>
                              <w:rFonts w:ascii="Times New Roman" w:hAnsi="Times New Roman"/>
                              <w:szCs w:val="24"/>
                              <w:rPrChange w:id="1232" w:author="Chokka,Deepthi Tejaswani" w:date="2020-06-30T20:53:00Z">
                                <w:rPr/>
                              </w:rPrChange>
                            </w:rPr>
                            <w:t>email.isEmpty</w:t>
                          </w:r>
                          <w:proofErr w:type="spellEnd"/>
                          <w:r w:rsidRPr="00CC5D28">
                            <w:rPr>
                              <w:rFonts w:ascii="Times New Roman" w:hAnsi="Times New Roman"/>
                              <w:szCs w:val="24"/>
                              <w:rPrChange w:id="1233" w:author="Chokka,Deepthi Tejaswani" w:date="2020-06-30T20:53:00Z">
                                <w:rPr/>
                              </w:rPrChange>
                            </w:rPr>
                            <w:t xml:space="preserve">() &amp;&amp; </w:t>
                          </w:r>
                          <w:proofErr w:type="spellStart"/>
                          <w:r w:rsidRPr="00CC5D28">
                            <w:rPr>
                              <w:rFonts w:ascii="Times New Roman" w:hAnsi="Times New Roman"/>
                              <w:szCs w:val="24"/>
                              <w:rPrChange w:id="1234" w:author="Chokka,Deepthi Tejaswani" w:date="2020-06-30T20:53:00Z">
                                <w:rPr/>
                              </w:rPrChange>
                            </w:rPr>
                            <w:t>pwd.isEmpty</w:t>
                          </w:r>
                          <w:proofErr w:type="spellEnd"/>
                          <w:r w:rsidRPr="00CC5D28">
                            <w:rPr>
                              <w:rFonts w:ascii="Times New Roman" w:hAnsi="Times New Roman"/>
                              <w:szCs w:val="24"/>
                              <w:rPrChange w:id="1235" w:author="Chokka,Deepthi Tejaswani" w:date="2020-06-30T20:53:00Z">
                                <w:rPr/>
                              </w:rPrChange>
                            </w:rPr>
                            <w:t>())){</w:t>
                          </w:r>
                        </w:ins>
                      </w:p>
                      <w:p w:rsidR="00CC5D28" w:rsidRPr="00CC5D28" w:rsidRDefault="00CC5D28" w:rsidP="007639F5">
                        <w:pPr>
                          <w:rPr>
                            <w:ins w:id="1236" w:author="Chokka,Deepthi Tejaswani" w:date="2020-06-30T20:26:00Z"/>
                            <w:rFonts w:ascii="Times New Roman" w:hAnsi="Times New Roman"/>
                            <w:szCs w:val="24"/>
                            <w:rPrChange w:id="1237" w:author="Chokka,Deepthi Tejaswani" w:date="2020-06-30T20:53:00Z">
                              <w:rPr>
                                <w:ins w:id="1238" w:author="Chokka,Deepthi Tejaswani" w:date="2020-06-30T20:26:00Z"/>
                              </w:rPr>
                            </w:rPrChange>
                          </w:rPr>
                          <w:pPrChange w:id="1239" w:author="Chokka,Deepthi Tejaswani" w:date="2020-06-30T20:27:00Z">
                            <w:pPr>
                              <w:jc w:val="center"/>
                            </w:pPr>
                          </w:pPrChange>
                        </w:pPr>
                        <w:ins w:id="1240" w:author="Chokka,Deepthi Tejaswani" w:date="2020-06-30T20:26:00Z">
                          <w:r w:rsidRPr="00CC5D28">
                            <w:rPr>
                              <w:rFonts w:ascii="Times New Roman" w:hAnsi="Times New Roman"/>
                              <w:szCs w:val="24"/>
                              <w:rPrChange w:id="1241" w:author="Chokka,Deepthi Tejaswani" w:date="2020-06-30T20:53:00Z">
                                <w:rPr/>
                              </w:rPrChange>
                            </w:rPr>
                            <w:t xml:space="preserve">                    </w:t>
                          </w:r>
                          <w:proofErr w:type="spellStart"/>
                          <w:proofErr w:type="gramStart"/>
                          <w:r w:rsidRPr="00CC5D28">
                            <w:rPr>
                              <w:rFonts w:ascii="Times New Roman" w:hAnsi="Times New Roman"/>
                              <w:szCs w:val="24"/>
                              <w:rPrChange w:id="1242" w:author="Chokka,Deepthi Tejaswani" w:date="2020-06-30T20:53:00Z">
                                <w:rPr/>
                              </w:rPrChange>
                            </w:rPr>
                            <w:t>mFirebaseAuth.createUserWithEmailAndPassword</w:t>
                          </w:r>
                          <w:proofErr w:type="spellEnd"/>
                          <w:r w:rsidRPr="00CC5D28">
                            <w:rPr>
                              <w:rFonts w:ascii="Times New Roman" w:hAnsi="Times New Roman"/>
                              <w:szCs w:val="24"/>
                              <w:rPrChange w:id="1243" w:author="Chokka,Deepthi Tejaswani" w:date="2020-06-30T20:53:00Z">
                                <w:rPr/>
                              </w:rPrChange>
                            </w:rPr>
                            <w:t>(</w:t>
                          </w:r>
                          <w:proofErr w:type="gramEnd"/>
                          <w:r w:rsidRPr="00CC5D28">
                            <w:rPr>
                              <w:rFonts w:ascii="Times New Roman" w:hAnsi="Times New Roman"/>
                              <w:szCs w:val="24"/>
                              <w:rPrChange w:id="1244" w:author="Chokka,Deepthi Tejaswani" w:date="2020-06-30T20:53:00Z">
                                <w:rPr/>
                              </w:rPrChange>
                            </w:rPr>
                            <w:t xml:space="preserve">email, </w:t>
                          </w:r>
                          <w:proofErr w:type="spellStart"/>
                          <w:r w:rsidRPr="00CC5D28">
                            <w:rPr>
                              <w:rFonts w:ascii="Times New Roman" w:hAnsi="Times New Roman"/>
                              <w:szCs w:val="24"/>
                              <w:rPrChange w:id="1245" w:author="Chokka,Deepthi Tejaswani" w:date="2020-06-30T20:53:00Z">
                                <w:rPr/>
                              </w:rPrChange>
                            </w:rPr>
                            <w:t>pwd</w:t>
                          </w:r>
                          <w:proofErr w:type="spellEnd"/>
                          <w:r w:rsidRPr="00CC5D28">
                            <w:rPr>
                              <w:rFonts w:ascii="Times New Roman" w:hAnsi="Times New Roman"/>
                              <w:szCs w:val="24"/>
                              <w:rPrChange w:id="1246" w:author="Chokka,Deepthi Tejaswani" w:date="2020-06-30T20:53:00Z">
                                <w:rPr/>
                              </w:rPrChange>
                            </w:rPr>
                            <w:t>).</w:t>
                          </w:r>
                          <w:proofErr w:type="spellStart"/>
                          <w:r w:rsidRPr="00CC5D28">
                            <w:rPr>
                              <w:rFonts w:ascii="Times New Roman" w:hAnsi="Times New Roman"/>
                              <w:szCs w:val="24"/>
                              <w:rPrChange w:id="1247" w:author="Chokka,Deepthi Tejaswani" w:date="2020-06-30T20:53:00Z">
                                <w:rPr/>
                              </w:rPrChange>
                            </w:rPr>
                            <w:t>addOnCompleteListener</w:t>
                          </w:r>
                          <w:proofErr w:type="spellEnd"/>
                          <w:r w:rsidRPr="00CC5D28">
                            <w:rPr>
                              <w:rFonts w:ascii="Times New Roman" w:hAnsi="Times New Roman"/>
                              <w:szCs w:val="24"/>
                              <w:rPrChange w:id="1248" w:author="Chokka,Deepthi Tejaswani" w:date="2020-06-30T20:53:00Z">
                                <w:rPr/>
                              </w:rPrChange>
                            </w:rPr>
                            <w:t>(</w:t>
                          </w:r>
                          <w:proofErr w:type="spellStart"/>
                          <w:r w:rsidRPr="00CC5D28">
                            <w:rPr>
                              <w:rFonts w:ascii="Times New Roman" w:hAnsi="Times New Roman"/>
                              <w:szCs w:val="24"/>
                              <w:rPrChange w:id="1249" w:author="Chokka,Deepthi Tejaswani" w:date="2020-06-30T20:53:00Z">
                                <w:rPr/>
                              </w:rPrChange>
                            </w:rPr>
                            <w:t>RegisterActivity.this</w:t>
                          </w:r>
                          <w:proofErr w:type="spellEnd"/>
                          <w:r w:rsidRPr="00CC5D28">
                            <w:rPr>
                              <w:rFonts w:ascii="Times New Roman" w:hAnsi="Times New Roman"/>
                              <w:szCs w:val="24"/>
                              <w:rPrChange w:id="1250" w:author="Chokka,Deepthi Tejaswani" w:date="2020-06-30T20:53:00Z">
                                <w:rPr/>
                              </w:rPrChange>
                            </w:rPr>
                            <w:t xml:space="preserve">, new </w:t>
                          </w:r>
                          <w:proofErr w:type="spellStart"/>
                          <w:r w:rsidRPr="00CC5D28">
                            <w:rPr>
                              <w:rFonts w:ascii="Times New Roman" w:hAnsi="Times New Roman"/>
                              <w:szCs w:val="24"/>
                              <w:rPrChange w:id="1251" w:author="Chokka,Deepthi Tejaswani" w:date="2020-06-30T20:53:00Z">
                                <w:rPr/>
                              </w:rPrChange>
                            </w:rPr>
                            <w:t>OnCompleteListener</w:t>
                          </w:r>
                          <w:proofErr w:type="spellEnd"/>
                          <w:r w:rsidRPr="00CC5D28">
                            <w:rPr>
                              <w:rFonts w:ascii="Times New Roman" w:hAnsi="Times New Roman"/>
                              <w:szCs w:val="24"/>
                              <w:rPrChange w:id="1252" w:author="Chokka,Deepthi Tejaswani" w:date="2020-06-30T20:53:00Z">
                                <w:rPr/>
                              </w:rPrChange>
                            </w:rPr>
                            <w:t>&lt;</w:t>
                          </w:r>
                          <w:proofErr w:type="spellStart"/>
                          <w:r w:rsidRPr="00CC5D28">
                            <w:rPr>
                              <w:rFonts w:ascii="Times New Roman" w:hAnsi="Times New Roman"/>
                              <w:szCs w:val="24"/>
                              <w:rPrChange w:id="1253" w:author="Chokka,Deepthi Tejaswani" w:date="2020-06-30T20:53:00Z">
                                <w:rPr/>
                              </w:rPrChange>
                            </w:rPr>
                            <w:t>AuthResult</w:t>
                          </w:r>
                          <w:proofErr w:type="spellEnd"/>
                          <w:r w:rsidRPr="00CC5D28">
                            <w:rPr>
                              <w:rFonts w:ascii="Times New Roman" w:hAnsi="Times New Roman"/>
                              <w:szCs w:val="24"/>
                              <w:rPrChange w:id="1254" w:author="Chokka,Deepthi Tejaswani" w:date="2020-06-30T20:53:00Z">
                                <w:rPr/>
                              </w:rPrChange>
                            </w:rPr>
                            <w:t>&gt;() {</w:t>
                          </w:r>
                        </w:ins>
                      </w:p>
                      <w:p w:rsidR="00CC5D28" w:rsidRPr="00CC5D28" w:rsidRDefault="00CC5D28" w:rsidP="007639F5">
                        <w:pPr>
                          <w:rPr>
                            <w:ins w:id="1255" w:author="Chokka,Deepthi Tejaswani" w:date="2020-06-30T20:26:00Z"/>
                            <w:rFonts w:ascii="Times New Roman" w:hAnsi="Times New Roman"/>
                            <w:szCs w:val="24"/>
                            <w:rPrChange w:id="1256" w:author="Chokka,Deepthi Tejaswani" w:date="2020-06-30T20:53:00Z">
                              <w:rPr>
                                <w:ins w:id="1257" w:author="Chokka,Deepthi Tejaswani" w:date="2020-06-30T20:26:00Z"/>
                              </w:rPr>
                            </w:rPrChange>
                          </w:rPr>
                          <w:pPrChange w:id="1258" w:author="Chokka,Deepthi Tejaswani" w:date="2020-06-30T20:27:00Z">
                            <w:pPr>
                              <w:jc w:val="center"/>
                            </w:pPr>
                          </w:pPrChange>
                        </w:pPr>
                        <w:ins w:id="1259" w:author="Chokka,Deepthi Tejaswani" w:date="2020-06-30T20:26:00Z">
                          <w:r w:rsidRPr="00CC5D28">
                            <w:rPr>
                              <w:rFonts w:ascii="Times New Roman" w:hAnsi="Times New Roman"/>
                              <w:szCs w:val="24"/>
                              <w:rPrChange w:id="1260" w:author="Chokka,Deepthi Tejaswani" w:date="2020-06-30T20:53:00Z">
                                <w:rPr/>
                              </w:rPrChange>
                            </w:rPr>
                            <w:t xml:space="preserve">                        @Override</w:t>
                          </w:r>
                        </w:ins>
                      </w:p>
                      <w:p w:rsidR="00CC5D28" w:rsidRPr="00CC5D28" w:rsidRDefault="00CC5D28" w:rsidP="007639F5">
                        <w:pPr>
                          <w:rPr>
                            <w:ins w:id="1261" w:author="Chokka,Deepthi Tejaswani" w:date="2020-06-30T20:26:00Z"/>
                            <w:rFonts w:ascii="Times New Roman" w:hAnsi="Times New Roman"/>
                            <w:szCs w:val="24"/>
                            <w:rPrChange w:id="1262" w:author="Chokka,Deepthi Tejaswani" w:date="2020-06-30T20:53:00Z">
                              <w:rPr>
                                <w:ins w:id="1263" w:author="Chokka,Deepthi Tejaswani" w:date="2020-06-30T20:26:00Z"/>
                              </w:rPr>
                            </w:rPrChange>
                          </w:rPr>
                          <w:pPrChange w:id="1264" w:author="Chokka,Deepthi Tejaswani" w:date="2020-06-30T20:27:00Z">
                            <w:pPr>
                              <w:jc w:val="center"/>
                            </w:pPr>
                          </w:pPrChange>
                        </w:pPr>
                        <w:ins w:id="1265" w:author="Chokka,Deepthi Tejaswani" w:date="2020-06-30T20:26:00Z">
                          <w:r w:rsidRPr="00CC5D28">
                            <w:rPr>
                              <w:rFonts w:ascii="Times New Roman" w:hAnsi="Times New Roman"/>
                              <w:szCs w:val="24"/>
                              <w:rPrChange w:id="1266" w:author="Chokka,Deepthi Tejaswani" w:date="2020-06-30T20:53:00Z">
                                <w:rPr/>
                              </w:rPrChange>
                            </w:rPr>
                            <w:t xml:space="preserve">                        </w:t>
                          </w:r>
                          <w:proofErr w:type="gramStart"/>
                          <w:r w:rsidRPr="00CC5D28">
                            <w:rPr>
                              <w:rFonts w:ascii="Times New Roman" w:hAnsi="Times New Roman"/>
                              <w:szCs w:val="24"/>
                              <w:rPrChange w:id="1267" w:author="Chokka,Deepthi Tejaswani" w:date="2020-06-30T20:53:00Z">
                                <w:rPr/>
                              </w:rPrChange>
                            </w:rPr>
                            <w:t>public</w:t>
                          </w:r>
                          <w:proofErr w:type="gramEnd"/>
                          <w:r w:rsidRPr="00CC5D28">
                            <w:rPr>
                              <w:rFonts w:ascii="Times New Roman" w:hAnsi="Times New Roman"/>
                              <w:szCs w:val="24"/>
                              <w:rPrChange w:id="1268" w:author="Chokka,Deepthi Tejaswani" w:date="2020-06-30T20:53:00Z">
                                <w:rPr/>
                              </w:rPrChange>
                            </w:rPr>
                            <w:t xml:space="preserve"> void </w:t>
                          </w:r>
                          <w:proofErr w:type="spellStart"/>
                          <w:r w:rsidRPr="00CC5D28">
                            <w:rPr>
                              <w:rFonts w:ascii="Times New Roman" w:hAnsi="Times New Roman"/>
                              <w:szCs w:val="24"/>
                              <w:rPrChange w:id="1269" w:author="Chokka,Deepthi Tejaswani" w:date="2020-06-30T20:53:00Z">
                                <w:rPr/>
                              </w:rPrChange>
                            </w:rPr>
                            <w:t>onComplete</w:t>
                          </w:r>
                          <w:proofErr w:type="spellEnd"/>
                          <w:r w:rsidRPr="00CC5D28">
                            <w:rPr>
                              <w:rFonts w:ascii="Times New Roman" w:hAnsi="Times New Roman"/>
                              <w:szCs w:val="24"/>
                              <w:rPrChange w:id="1270" w:author="Chokka,Deepthi Tejaswani" w:date="2020-06-30T20:53:00Z">
                                <w:rPr/>
                              </w:rPrChange>
                            </w:rPr>
                            <w:t>(@</w:t>
                          </w:r>
                          <w:proofErr w:type="spellStart"/>
                          <w:r w:rsidRPr="00CC5D28">
                            <w:rPr>
                              <w:rFonts w:ascii="Times New Roman" w:hAnsi="Times New Roman"/>
                              <w:szCs w:val="24"/>
                              <w:rPrChange w:id="1271" w:author="Chokka,Deepthi Tejaswani" w:date="2020-06-30T20:53:00Z">
                                <w:rPr/>
                              </w:rPrChange>
                            </w:rPr>
                            <w:t>NonNull</w:t>
                          </w:r>
                          <w:proofErr w:type="spellEnd"/>
                          <w:r w:rsidRPr="00CC5D28">
                            <w:rPr>
                              <w:rFonts w:ascii="Times New Roman" w:hAnsi="Times New Roman"/>
                              <w:szCs w:val="24"/>
                              <w:rPrChange w:id="1272" w:author="Chokka,Deepthi Tejaswani" w:date="2020-06-30T20:53:00Z">
                                <w:rPr/>
                              </w:rPrChange>
                            </w:rPr>
                            <w:t xml:space="preserve"> Task&lt;</w:t>
                          </w:r>
                          <w:proofErr w:type="spellStart"/>
                          <w:r w:rsidRPr="00CC5D28">
                            <w:rPr>
                              <w:rFonts w:ascii="Times New Roman" w:hAnsi="Times New Roman"/>
                              <w:szCs w:val="24"/>
                              <w:rPrChange w:id="1273" w:author="Chokka,Deepthi Tejaswani" w:date="2020-06-30T20:53:00Z">
                                <w:rPr/>
                              </w:rPrChange>
                            </w:rPr>
                            <w:t>AuthResult</w:t>
                          </w:r>
                          <w:proofErr w:type="spellEnd"/>
                          <w:r w:rsidRPr="00CC5D28">
                            <w:rPr>
                              <w:rFonts w:ascii="Times New Roman" w:hAnsi="Times New Roman"/>
                              <w:szCs w:val="24"/>
                              <w:rPrChange w:id="1274" w:author="Chokka,Deepthi Tejaswani" w:date="2020-06-30T20:53:00Z">
                                <w:rPr/>
                              </w:rPrChange>
                            </w:rPr>
                            <w:t>&gt; task) {</w:t>
                          </w:r>
                        </w:ins>
                      </w:p>
                      <w:p w:rsidR="00CC5D28" w:rsidRPr="00CC5D28" w:rsidRDefault="00CC5D28" w:rsidP="007639F5">
                        <w:pPr>
                          <w:rPr>
                            <w:ins w:id="1275" w:author="Chokka,Deepthi Tejaswani" w:date="2020-06-30T20:26:00Z"/>
                            <w:rFonts w:ascii="Times New Roman" w:hAnsi="Times New Roman"/>
                            <w:szCs w:val="24"/>
                            <w:rPrChange w:id="1276" w:author="Chokka,Deepthi Tejaswani" w:date="2020-06-30T20:53:00Z">
                              <w:rPr>
                                <w:ins w:id="1277" w:author="Chokka,Deepthi Tejaswani" w:date="2020-06-30T20:26:00Z"/>
                              </w:rPr>
                            </w:rPrChange>
                          </w:rPr>
                          <w:pPrChange w:id="1278" w:author="Chokka,Deepthi Tejaswani" w:date="2020-06-30T20:27:00Z">
                            <w:pPr>
                              <w:jc w:val="center"/>
                            </w:pPr>
                          </w:pPrChange>
                        </w:pPr>
                        <w:ins w:id="1279" w:author="Chokka,Deepthi Tejaswani" w:date="2020-06-30T20:26:00Z">
                          <w:r w:rsidRPr="00CC5D28">
                            <w:rPr>
                              <w:rFonts w:ascii="Times New Roman" w:hAnsi="Times New Roman"/>
                              <w:szCs w:val="24"/>
                              <w:rPrChange w:id="1280" w:author="Chokka,Deepthi Tejaswani" w:date="2020-06-30T20:53:00Z">
                                <w:rPr/>
                              </w:rPrChange>
                            </w:rPr>
                            <w:t xml:space="preserve">                            </w:t>
                          </w:r>
                          <w:proofErr w:type="gramStart"/>
                          <w:r w:rsidRPr="00CC5D28">
                            <w:rPr>
                              <w:rFonts w:ascii="Times New Roman" w:hAnsi="Times New Roman"/>
                              <w:szCs w:val="24"/>
                              <w:rPrChange w:id="1281" w:author="Chokka,Deepthi Tejaswani" w:date="2020-06-30T20:53:00Z">
                                <w:rPr/>
                              </w:rPrChange>
                            </w:rPr>
                            <w:t>if(</w:t>
                          </w:r>
                          <w:proofErr w:type="gramEnd"/>
                          <w:r w:rsidRPr="00CC5D28">
                            <w:rPr>
                              <w:rFonts w:ascii="Times New Roman" w:hAnsi="Times New Roman"/>
                              <w:szCs w:val="24"/>
                              <w:rPrChange w:id="1282" w:author="Chokka,Deepthi Tejaswani" w:date="2020-06-30T20:53:00Z">
                                <w:rPr/>
                              </w:rPrChange>
                            </w:rPr>
                            <w:t>!</w:t>
                          </w:r>
                          <w:proofErr w:type="spellStart"/>
                          <w:r w:rsidRPr="00CC5D28">
                            <w:rPr>
                              <w:rFonts w:ascii="Times New Roman" w:hAnsi="Times New Roman"/>
                              <w:szCs w:val="24"/>
                              <w:rPrChange w:id="1283" w:author="Chokka,Deepthi Tejaswani" w:date="2020-06-30T20:53:00Z">
                                <w:rPr/>
                              </w:rPrChange>
                            </w:rPr>
                            <w:t>task.isSuccessful</w:t>
                          </w:r>
                          <w:proofErr w:type="spellEnd"/>
                          <w:r w:rsidRPr="00CC5D28">
                            <w:rPr>
                              <w:rFonts w:ascii="Times New Roman" w:hAnsi="Times New Roman"/>
                              <w:szCs w:val="24"/>
                              <w:rPrChange w:id="1284" w:author="Chokka,Deepthi Tejaswani" w:date="2020-06-30T20:53:00Z">
                                <w:rPr/>
                              </w:rPrChange>
                            </w:rPr>
                            <w:t>()){</w:t>
                          </w:r>
                        </w:ins>
                      </w:p>
                      <w:p w:rsidR="00CC5D28" w:rsidRPr="00CC5D28" w:rsidRDefault="00CC5D28" w:rsidP="007639F5">
                        <w:pPr>
                          <w:rPr>
                            <w:ins w:id="1285" w:author="Chokka,Deepthi Tejaswani" w:date="2020-06-30T20:26:00Z"/>
                            <w:rFonts w:ascii="Times New Roman" w:hAnsi="Times New Roman"/>
                            <w:szCs w:val="24"/>
                            <w:rPrChange w:id="1286" w:author="Chokka,Deepthi Tejaswani" w:date="2020-06-30T20:53:00Z">
                              <w:rPr>
                                <w:ins w:id="1287" w:author="Chokka,Deepthi Tejaswani" w:date="2020-06-30T20:26:00Z"/>
                              </w:rPr>
                            </w:rPrChange>
                          </w:rPr>
                          <w:pPrChange w:id="1288" w:author="Chokka,Deepthi Tejaswani" w:date="2020-06-30T20:27:00Z">
                            <w:pPr>
                              <w:jc w:val="center"/>
                            </w:pPr>
                          </w:pPrChange>
                        </w:pPr>
                        <w:ins w:id="1289" w:author="Chokka,Deepthi Tejaswani" w:date="2020-06-30T20:26:00Z">
                          <w:r w:rsidRPr="00CC5D28">
                            <w:rPr>
                              <w:rFonts w:ascii="Times New Roman" w:hAnsi="Times New Roman"/>
                              <w:szCs w:val="24"/>
                              <w:rPrChange w:id="1290" w:author="Chokka,Deepthi Tejaswani" w:date="2020-06-30T20:53:00Z">
                                <w:rPr/>
                              </w:rPrChange>
                            </w:rPr>
                            <w:t xml:space="preserve">                                </w:t>
                          </w:r>
                          <w:proofErr w:type="spellStart"/>
                          <w:proofErr w:type="gramStart"/>
                          <w:r w:rsidRPr="00CC5D28">
                            <w:rPr>
                              <w:rFonts w:ascii="Times New Roman" w:hAnsi="Times New Roman"/>
                              <w:szCs w:val="24"/>
                              <w:rPrChange w:id="1291" w:author="Chokka,Deepthi Tejaswani" w:date="2020-06-30T20:53:00Z">
                                <w:rPr/>
                              </w:rPrChange>
                            </w:rPr>
                            <w:t>Toast.makeText</w:t>
                          </w:r>
                          <w:proofErr w:type="spellEnd"/>
                          <w:r w:rsidRPr="00CC5D28">
                            <w:rPr>
                              <w:rFonts w:ascii="Times New Roman" w:hAnsi="Times New Roman"/>
                              <w:szCs w:val="24"/>
                              <w:rPrChange w:id="1292" w:author="Chokka,Deepthi Tejaswani" w:date="2020-06-30T20:53:00Z">
                                <w:rPr/>
                              </w:rPrChange>
                            </w:rPr>
                            <w:t>(</w:t>
                          </w:r>
                          <w:proofErr w:type="gramEnd"/>
                          <w:r w:rsidRPr="00CC5D28">
                            <w:rPr>
                              <w:rFonts w:ascii="Times New Roman" w:hAnsi="Times New Roman"/>
                              <w:szCs w:val="24"/>
                              <w:rPrChange w:id="1293" w:author="Chokka,Deepthi Tejaswani" w:date="2020-06-30T20:53:00Z">
                                <w:rPr/>
                              </w:rPrChange>
                            </w:rPr>
                            <w:t>RegisterActivity.this,"</w:t>
                          </w:r>
                          <w:proofErr w:type="spellStart"/>
                          <w:r w:rsidRPr="00CC5D28">
                            <w:rPr>
                              <w:rFonts w:ascii="Times New Roman" w:hAnsi="Times New Roman"/>
                              <w:szCs w:val="24"/>
                              <w:rPrChange w:id="1294" w:author="Chokka,Deepthi Tejaswani" w:date="2020-06-30T20:53:00Z">
                                <w:rPr/>
                              </w:rPrChange>
                            </w:rPr>
                            <w:t>SignUp</w:t>
                          </w:r>
                          <w:proofErr w:type="spellEnd"/>
                          <w:r w:rsidRPr="00CC5D28">
                            <w:rPr>
                              <w:rFonts w:ascii="Times New Roman" w:hAnsi="Times New Roman"/>
                              <w:szCs w:val="24"/>
                              <w:rPrChange w:id="1295" w:author="Chokka,Deepthi Tejaswani" w:date="2020-06-30T20:53:00Z">
                                <w:rPr/>
                              </w:rPrChange>
                            </w:rPr>
                            <w:t xml:space="preserve"> Unsuccessful, Please Try Again",</w:t>
                          </w:r>
                          <w:proofErr w:type="spellStart"/>
                          <w:r w:rsidRPr="00CC5D28">
                            <w:rPr>
                              <w:rFonts w:ascii="Times New Roman" w:hAnsi="Times New Roman"/>
                              <w:szCs w:val="24"/>
                              <w:rPrChange w:id="1296" w:author="Chokka,Deepthi Tejaswani" w:date="2020-06-30T20:53:00Z">
                                <w:rPr/>
                              </w:rPrChange>
                            </w:rPr>
                            <w:t>Toast.LENGTH_SHORT</w:t>
                          </w:r>
                          <w:proofErr w:type="spellEnd"/>
                          <w:r w:rsidRPr="00CC5D28">
                            <w:rPr>
                              <w:rFonts w:ascii="Times New Roman" w:hAnsi="Times New Roman"/>
                              <w:szCs w:val="24"/>
                              <w:rPrChange w:id="1297" w:author="Chokka,Deepthi Tejaswani" w:date="2020-06-30T20:53:00Z">
                                <w:rPr/>
                              </w:rPrChange>
                            </w:rPr>
                            <w:t>).show();</w:t>
                          </w:r>
                        </w:ins>
                      </w:p>
                      <w:p w:rsidR="00CC5D28" w:rsidRPr="00CC5D28" w:rsidRDefault="00CC5D28" w:rsidP="007639F5">
                        <w:pPr>
                          <w:rPr>
                            <w:ins w:id="1298" w:author="Chokka,Deepthi Tejaswani" w:date="2020-06-30T20:26:00Z"/>
                            <w:rFonts w:ascii="Times New Roman" w:hAnsi="Times New Roman"/>
                            <w:szCs w:val="24"/>
                            <w:rPrChange w:id="1299" w:author="Chokka,Deepthi Tejaswani" w:date="2020-06-30T20:53:00Z">
                              <w:rPr>
                                <w:ins w:id="1300" w:author="Chokka,Deepthi Tejaswani" w:date="2020-06-30T20:26:00Z"/>
                              </w:rPr>
                            </w:rPrChange>
                          </w:rPr>
                          <w:pPrChange w:id="1301" w:author="Chokka,Deepthi Tejaswani" w:date="2020-06-30T20:27:00Z">
                            <w:pPr>
                              <w:jc w:val="center"/>
                            </w:pPr>
                          </w:pPrChange>
                        </w:pPr>
                        <w:ins w:id="1302" w:author="Chokka,Deepthi Tejaswani" w:date="2020-06-30T20:26:00Z">
                          <w:r w:rsidRPr="00CC5D28">
                            <w:rPr>
                              <w:rFonts w:ascii="Times New Roman" w:hAnsi="Times New Roman"/>
                              <w:szCs w:val="24"/>
                              <w:rPrChange w:id="1303" w:author="Chokka,Deepthi Tejaswani" w:date="2020-06-30T20:53:00Z">
                                <w:rPr/>
                              </w:rPrChange>
                            </w:rPr>
                            <w:t xml:space="preserve">                            }</w:t>
                          </w:r>
                        </w:ins>
                      </w:p>
                      <w:p w:rsidR="00CC5D28" w:rsidRDefault="00CC5D28" w:rsidP="007639F5">
                        <w:pPr>
                          <w:pPrChange w:id="1304" w:author="Chokka,Deepthi Tejaswani" w:date="2020-06-30T20:27:00Z">
                            <w:pPr/>
                          </w:pPrChange>
                        </w:pPr>
                      </w:p>
                    </w:txbxContent>
                  </v:textbox>
                  <w10:wrap anchorx="margin"/>
                </v:rect>
              </w:pict>
            </mc:Fallback>
          </mc:AlternateContent>
        </w:r>
      </w:ins>
    </w:p>
    <w:p w:rsidR="007639F5" w:rsidRDefault="007639F5">
      <w:pPr>
        <w:rPr>
          <w:ins w:id="1115" w:author="Chokka,Deepthi Tejaswani" w:date="2020-06-30T20:26:00Z"/>
          <w:rFonts w:ascii="Times New Roman" w:hAnsi="Times New Roman"/>
          <w:b/>
        </w:rPr>
      </w:pPr>
    </w:p>
    <w:p w:rsidR="007639F5" w:rsidRDefault="007639F5">
      <w:pPr>
        <w:rPr>
          <w:ins w:id="1116" w:author="Chokka,Deepthi Tejaswani" w:date="2020-06-30T20:26:00Z"/>
          <w:rFonts w:ascii="Times New Roman" w:hAnsi="Times New Roman"/>
          <w:b/>
        </w:rPr>
      </w:pPr>
    </w:p>
    <w:p w:rsidR="007639F5" w:rsidRDefault="007639F5">
      <w:pPr>
        <w:rPr>
          <w:ins w:id="1117" w:author="Chokka,Deepthi Tejaswani" w:date="2020-06-30T20:26:00Z"/>
          <w:rFonts w:ascii="Times New Roman" w:hAnsi="Times New Roman"/>
          <w:b/>
        </w:rPr>
      </w:pPr>
    </w:p>
    <w:p w:rsidR="007639F5" w:rsidRDefault="007639F5">
      <w:pPr>
        <w:rPr>
          <w:ins w:id="1118" w:author="Chokka,Deepthi Tejaswani" w:date="2020-06-30T20:26:00Z"/>
          <w:rFonts w:ascii="Times New Roman" w:hAnsi="Times New Roman"/>
          <w:b/>
        </w:rPr>
      </w:pPr>
    </w:p>
    <w:p w:rsidR="007639F5" w:rsidRDefault="007639F5">
      <w:pPr>
        <w:rPr>
          <w:ins w:id="1119" w:author="Chokka,Deepthi Tejaswani" w:date="2020-06-30T20:26:00Z"/>
          <w:rFonts w:ascii="Times New Roman" w:hAnsi="Times New Roman"/>
          <w:b/>
        </w:rPr>
      </w:pPr>
    </w:p>
    <w:p w:rsidR="007639F5" w:rsidRDefault="007639F5">
      <w:pPr>
        <w:rPr>
          <w:ins w:id="1120" w:author="Chokka,Deepthi Tejaswani" w:date="2020-06-30T20:26:00Z"/>
          <w:rFonts w:ascii="Times New Roman" w:hAnsi="Times New Roman"/>
          <w:b/>
        </w:rPr>
      </w:pPr>
    </w:p>
    <w:p w:rsidR="007639F5" w:rsidRDefault="007639F5">
      <w:pPr>
        <w:rPr>
          <w:ins w:id="1121" w:author="Chokka,Deepthi Tejaswani" w:date="2020-06-30T20:26:00Z"/>
          <w:rFonts w:ascii="Times New Roman" w:hAnsi="Times New Roman"/>
          <w:b/>
        </w:rPr>
      </w:pPr>
    </w:p>
    <w:p w:rsidR="007639F5" w:rsidRDefault="007639F5">
      <w:pPr>
        <w:rPr>
          <w:ins w:id="1122" w:author="Chokka,Deepthi Tejaswani" w:date="2020-06-30T20:26:00Z"/>
          <w:rFonts w:ascii="Times New Roman" w:hAnsi="Times New Roman"/>
          <w:b/>
        </w:rPr>
      </w:pPr>
    </w:p>
    <w:p w:rsidR="007639F5" w:rsidRDefault="007639F5">
      <w:pPr>
        <w:rPr>
          <w:ins w:id="1123" w:author="Chokka,Deepthi Tejaswani" w:date="2020-06-30T20:26:00Z"/>
          <w:rFonts w:ascii="Times New Roman" w:hAnsi="Times New Roman"/>
          <w:b/>
        </w:rPr>
      </w:pPr>
    </w:p>
    <w:p w:rsidR="007639F5" w:rsidRDefault="007639F5">
      <w:pPr>
        <w:rPr>
          <w:ins w:id="1124" w:author="Chokka,Deepthi Tejaswani" w:date="2020-06-30T20:26:00Z"/>
          <w:rFonts w:ascii="Times New Roman" w:hAnsi="Times New Roman"/>
          <w:b/>
        </w:rPr>
      </w:pPr>
    </w:p>
    <w:p w:rsidR="007639F5" w:rsidRDefault="007639F5">
      <w:pPr>
        <w:rPr>
          <w:ins w:id="1125" w:author="Chokka,Deepthi Tejaswani" w:date="2020-06-30T20:26:00Z"/>
          <w:rFonts w:ascii="Times New Roman" w:hAnsi="Times New Roman"/>
          <w:b/>
        </w:rPr>
      </w:pPr>
    </w:p>
    <w:p w:rsidR="007639F5" w:rsidRDefault="007639F5">
      <w:pPr>
        <w:rPr>
          <w:ins w:id="1126" w:author="Chokka,Deepthi Tejaswani" w:date="2020-06-30T20:26:00Z"/>
          <w:rFonts w:ascii="Times New Roman" w:hAnsi="Times New Roman"/>
          <w:b/>
        </w:rPr>
      </w:pPr>
    </w:p>
    <w:p w:rsidR="007639F5" w:rsidRDefault="007639F5">
      <w:pPr>
        <w:rPr>
          <w:ins w:id="1127" w:author="Chokka,Deepthi Tejaswani" w:date="2020-06-30T20:26:00Z"/>
          <w:rFonts w:ascii="Times New Roman" w:hAnsi="Times New Roman"/>
          <w:b/>
        </w:rPr>
      </w:pPr>
    </w:p>
    <w:p w:rsidR="007639F5" w:rsidRDefault="007639F5">
      <w:pPr>
        <w:rPr>
          <w:ins w:id="1128" w:author="Chokka,Deepthi Tejaswani" w:date="2020-06-30T20:26:00Z"/>
          <w:rFonts w:ascii="Times New Roman" w:hAnsi="Times New Roman"/>
          <w:b/>
        </w:rPr>
      </w:pPr>
    </w:p>
    <w:p w:rsidR="007639F5" w:rsidRDefault="007639F5">
      <w:pPr>
        <w:rPr>
          <w:ins w:id="1129" w:author="Chokka,Deepthi Tejaswani" w:date="2020-06-30T20:26:00Z"/>
          <w:rFonts w:ascii="Times New Roman" w:hAnsi="Times New Roman"/>
          <w:b/>
        </w:rPr>
      </w:pPr>
    </w:p>
    <w:p w:rsidR="007639F5" w:rsidRDefault="007639F5">
      <w:pPr>
        <w:rPr>
          <w:ins w:id="1130" w:author="Chokka,Deepthi Tejaswani" w:date="2020-06-30T20:26:00Z"/>
          <w:rFonts w:ascii="Times New Roman" w:hAnsi="Times New Roman"/>
          <w:b/>
        </w:rPr>
      </w:pPr>
    </w:p>
    <w:p w:rsidR="007639F5" w:rsidRDefault="007639F5">
      <w:pPr>
        <w:rPr>
          <w:ins w:id="1131" w:author="Chokka,Deepthi Tejaswani" w:date="2020-06-30T20:26:00Z"/>
          <w:rFonts w:ascii="Times New Roman" w:hAnsi="Times New Roman"/>
          <w:b/>
        </w:rPr>
      </w:pPr>
    </w:p>
    <w:p w:rsidR="007639F5" w:rsidRDefault="007639F5">
      <w:pPr>
        <w:rPr>
          <w:ins w:id="1132" w:author="Chokka,Deepthi Tejaswani" w:date="2020-06-30T20:26:00Z"/>
          <w:rFonts w:ascii="Times New Roman" w:hAnsi="Times New Roman"/>
          <w:b/>
        </w:rPr>
      </w:pPr>
    </w:p>
    <w:p w:rsidR="007639F5" w:rsidRDefault="00CC5D28">
      <w:pPr>
        <w:rPr>
          <w:ins w:id="1133" w:author="Chokka,Deepthi Tejaswani" w:date="2020-06-30T20:26:00Z"/>
          <w:rFonts w:ascii="Times New Roman" w:hAnsi="Times New Roman"/>
          <w:b/>
        </w:rPr>
      </w:pPr>
      <w:ins w:id="1134" w:author="Chokka,Deepthi Tejaswani" w:date="2020-06-30T20:45:00Z">
        <w:r>
          <w:rPr>
            <w:rFonts w:ascii="Times New Roman" w:hAnsi="Times New Roman"/>
            <w:b/>
            <w:noProof/>
          </w:rPr>
          <w:lastRenderedPageBreak/>
          <mc:AlternateContent>
            <mc:Choice Requires="wps">
              <w:drawing>
                <wp:anchor distT="0" distB="0" distL="114300" distR="114300" simplePos="0" relativeHeight="251664384" behindDoc="0" locked="0" layoutInCell="1" allowOverlap="1" wp14:anchorId="34BCA11F" wp14:editId="437DECBE">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rsidR="00CC5D28" w:rsidRPr="00CC5D28" w:rsidRDefault="00CC5D28">
                              <w:pPr>
                                <w:rPr>
                                  <w:ins w:id="1135" w:author="Chokka,Deepthi Tejaswani" w:date="2020-06-30T20:26:00Z"/>
                                  <w:rFonts w:ascii="Times New Roman" w:hAnsi="Times New Roman"/>
                                  <w:rPrChange w:id="1136" w:author="Chokka,Deepthi Tejaswani" w:date="2020-06-30T20:53:00Z">
                                    <w:rPr>
                                      <w:ins w:id="1137" w:author="Chokka,Deepthi Tejaswani" w:date="2020-06-30T20:26:00Z"/>
                                    </w:rPr>
                                  </w:rPrChange>
                                </w:rPr>
                                <w:pPrChange w:id="1138" w:author="Chokka,Deepthi Tejaswani" w:date="2020-06-30T20:27:00Z">
                                  <w:pPr>
                                    <w:jc w:val="center"/>
                                  </w:pPr>
                                </w:pPrChange>
                              </w:pPr>
                              <w:ins w:id="1139" w:author="Chokka,Deepthi Tejaswani" w:date="2020-06-30T20:26:00Z">
                                <w:r w:rsidRPr="00CC5D28">
                                  <w:rPr>
                                    <w:rFonts w:ascii="Times New Roman" w:hAnsi="Times New Roman"/>
                                    <w:rPrChange w:id="1140" w:author="Chokka,Deepthi Tejaswani" w:date="2020-06-30T20:53:00Z">
                                      <w:rPr/>
                                    </w:rPrChange>
                                  </w:rPr>
                                  <w:t xml:space="preserve">                            </w:t>
                                </w:r>
                                <w:proofErr w:type="gramStart"/>
                                <w:r w:rsidRPr="00CC5D28">
                                  <w:rPr>
                                    <w:rFonts w:ascii="Times New Roman" w:hAnsi="Times New Roman"/>
                                    <w:rPrChange w:id="1141" w:author="Chokka,Deepthi Tejaswani" w:date="2020-06-30T20:53:00Z">
                                      <w:rPr/>
                                    </w:rPrChange>
                                  </w:rPr>
                                  <w:t>else</w:t>
                                </w:r>
                                <w:proofErr w:type="gramEnd"/>
                                <w:r w:rsidRPr="00CC5D28">
                                  <w:rPr>
                                    <w:rFonts w:ascii="Times New Roman" w:hAnsi="Times New Roman"/>
                                    <w:rPrChange w:id="1142" w:author="Chokka,Deepthi Tejaswani" w:date="2020-06-30T20:53:00Z">
                                      <w:rPr/>
                                    </w:rPrChange>
                                  </w:rPr>
                                  <w:t xml:space="preserve"> {</w:t>
                                </w:r>
                              </w:ins>
                            </w:p>
                            <w:p w:rsidR="00CC5D28" w:rsidRPr="00CC5D28" w:rsidRDefault="00CC5D28">
                              <w:pPr>
                                <w:rPr>
                                  <w:ins w:id="1143" w:author="Chokka,Deepthi Tejaswani" w:date="2020-06-30T20:43:00Z"/>
                                  <w:rFonts w:ascii="Times New Roman" w:hAnsi="Times New Roman"/>
                                  <w:rPrChange w:id="1144" w:author="Chokka,Deepthi Tejaswani" w:date="2020-06-30T20:53:00Z">
                                    <w:rPr>
                                      <w:ins w:id="1145" w:author="Chokka,Deepthi Tejaswani" w:date="2020-06-30T20:43:00Z"/>
                                    </w:rPr>
                                  </w:rPrChange>
                                </w:rPr>
                                <w:pPrChange w:id="1146" w:author="Chokka,Deepthi Tejaswani" w:date="2020-06-30T20:27:00Z">
                                  <w:pPr>
                                    <w:jc w:val="center"/>
                                  </w:pPr>
                                </w:pPrChange>
                              </w:pPr>
                              <w:ins w:id="1147" w:author="Chokka,Deepthi Tejaswani" w:date="2020-06-30T20:26:00Z">
                                <w:r w:rsidRPr="00CC5D28">
                                  <w:rPr>
                                    <w:rFonts w:ascii="Times New Roman" w:hAnsi="Times New Roman"/>
                                    <w:rPrChange w:id="1148" w:author="Chokka,Deepthi Tejaswani" w:date="2020-06-30T20:53:00Z">
                                      <w:rPr/>
                                    </w:rPrChange>
                                  </w:rPr>
                                  <w:t xml:space="preserve">                                </w:t>
                                </w:r>
                                <w:proofErr w:type="spellStart"/>
                                <w:proofErr w:type="gramStart"/>
                                <w:r w:rsidRPr="00CC5D28">
                                  <w:rPr>
                                    <w:rFonts w:ascii="Times New Roman" w:hAnsi="Times New Roman"/>
                                    <w:rPrChange w:id="1149" w:author="Chokka,Deepthi Tejaswani" w:date="2020-06-30T20:53:00Z">
                                      <w:rPr/>
                                    </w:rPrChange>
                                  </w:rPr>
                                  <w:t>startActivity</w:t>
                                </w:r>
                                <w:proofErr w:type="spellEnd"/>
                                <w:r w:rsidRPr="00CC5D28">
                                  <w:rPr>
                                    <w:rFonts w:ascii="Times New Roman" w:hAnsi="Times New Roman"/>
                                    <w:rPrChange w:id="1150" w:author="Chokka,Deepthi Tejaswani" w:date="2020-06-30T20:53:00Z">
                                      <w:rPr/>
                                    </w:rPrChange>
                                  </w:rPr>
                                  <w:t>(</w:t>
                                </w:r>
                                <w:proofErr w:type="gramEnd"/>
                                <w:r w:rsidRPr="00CC5D28">
                                  <w:rPr>
                                    <w:rFonts w:ascii="Times New Roman" w:hAnsi="Times New Roman"/>
                                    <w:rPrChange w:id="1151" w:author="Chokka,Deepthi Tejaswani" w:date="2020-06-30T20:53:00Z">
                                      <w:rPr/>
                                    </w:rPrChange>
                                  </w:rPr>
                                  <w:t>new Intent(</w:t>
                                </w:r>
                                <w:proofErr w:type="spellStart"/>
                                <w:r w:rsidRPr="00CC5D28">
                                  <w:rPr>
                                    <w:rFonts w:ascii="Times New Roman" w:hAnsi="Times New Roman"/>
                                    <w:rPrChange w:id="1152" w:author="Chokka,Deepthi Tejaswani" w:date="2020-06-30T20:53:00Z">
                                      <w:rPr/>
                                    </w:rPrChange>
                                  </w:rPr>
                                  <w:t>RegisterActivity.this,HomeActivity.class</w:t>
                                </w:r>
                                <w:proofErr w:type="spellEnd"/>
                                <w:r w:rsidRPr="00CC5D28">
                                  <w:rPr>
                                    <w:rFonts w:ascii="Times New Roman" w:hAnsi="Times New Roman"/>
                                    <w:rPrChange w:id="1153" w:author="Chokka,Deepthi Tejaswani" w:date="2020-06-30T20:53:00Z">
                                      <w:rPr/>
                                    </w:rPrChange>
                                  </w:rPr>
                                  <w:t>));</w:t>
                                </w:r>
                              </w:ins>
                            </w:p>
                            <w:p w:rsidR="00CC5D28" w:rsidRPr="00CC5D28" w:rsidRDefault="00CC5D28">
                              <w:pPr>
                                <w:rPr>
                                  <w:ins w:id="1154" w:author="Chokka,Deepthi Tejaswani" w:date="2020-06-30T20:26:00Z"/>
                                  <w:rFonts w:ascii="Times New Roman" w:hAnsi="Times New Roman"/>
                                  <w:rPrChange w:id="1155" w:author="Chokka,Deepthi Tejaswani" w:date="2020-06-30T20:53:00Z">
                                    <w:rPr>
                                      <w:ins w:id="1156" w:author="Chokka,Deepthi Tejaswani" w:date="2020-06-30T20:26:00Z"/>
                                    </w:rPr>
                                  </w:rPrChange>
                                </w:rPr>
                                <w:pPrChange w:id="1157" w:author="Chokka,Deepthi Tejaswani" w:date="2020-06-30T20:27:00Z">
                                  <w:pPr>
                                    <w:jc w:val="center"/>
                                  </w:pPr>
                                </w:pPrChange>
                              </w:pPr>
                            </w:p>
                            <w:p w:rsidR="00CC5D28" w:rsidRPr="00CC5D28" w:rsidRDefault="00CC5D28">
                              <w:pPr>
                                <w:rPr>
                                  <w:ins w:id="1158" w:author="Chokka,Deepthi Tejaswani" w:date="2020-06-30T20:26:00Z"/>
                                  <w:rFonts w:ascii="Times New Roman" w:hAnsi="Times New Roman"/>
                                  <w:rPrChange w:id="1159" w:author="Chokka,Deepthi Tejaswani" w:date="2020-06-30T20:53:00Z">
                                    <w:rPr>
                                      <w:ins w:id="1160" w:author="Chokka,Deepthi Tejaswani" w:date="2020-06-30T20:26:00Z"/>
                                    </w:rPr>
                                  </w:rPrChange>
                                </w:rPr>
                                <w:pPrChange w:id="1161" w:author="Chokka,Deepthi Tejaswani" w:date="2020-06-30T20:27:00Z">
                                  <w:pPr>
                                    <w:jc w:val="center"/>
                                  </w:pPr>
                                </w:pPrChange>
                              </w:pPr>
                              <w:ins w:id="1162" w:author="Chokka,Deepthi Tejaswani" w:date="2020-06-30T20:26:00Z">
                                <w:r w:rsidRPr="00CC5D28">
                                  <w:rPr>
                                    <w:rFonts w:ascii="Times New Roman" w:hAnsi="Times New Roman"/>
                                    <w:rPrChange w:id="1163" w:author="Chokka,Deepthi Tejaswani" w:date="2020-06-30T20:53:00Z">
                                      <w:rPr/>
                                    </w:rPrChange>
                                  </w:rPr>
                                  <w:t xml:space="preserve">                            }</w:t>
                                </w:r>
                              </w:ins>
                            </w:p>
                            <w:p w:rsidR="00CC5D28" w:rsidRPr="00CC5D28" w:rsidRDefault="00CC5D28">
                              <w:pPr>
                                <w:rPr>
                                  <w:ins w:id="1164" w:author="Chokka,Deepthi Tejaswani" w:date="2020-06-30T20:26:00Z"/>
                                  <w:rFonts w:ascii="Times New Roman" w:hAnsi="Times New Roman"/>
                                  <w:rPrChange w:id="1165" w:author="Chokka,Deepthi Tejaswani" w:date="2020-06-30T20:53:00Z">
                                    <w:rPr>
                                      <w:ins w:id="1166" w:author="Chokka,Deepthi Tejaswani" w:date="2020-06-30T20:26:00Z"/>
                                    </w:rPr>
                                  </w:rPrChange>
                                </w:rPr>
                                <w:pPrChange w:id="1167" w:author="Chokka,Deepthi Tejaswani" w:date="2020-06-30T20:27:00Z">
                                  <w:pPr>
                                    <w:jc w:val="center"/>
                                  </w:pPr>
                                </w:pPrChange>
                              </w:pPr>
                              <w:ins w:id="1168" w:author="Chokka,Deepthi Tejaswani" w:date="2020-06-30T20:26:00Z">
                                <w:r w:rsidRPr="00CC5D28">
                                  <w:rPr>
                                    <w:rFonts w:ascii="Times New Roman" w:hAnsi="Times New Roman"/>
                                    <w:rPrChange w:id="1169" w:author="Chokka,Deepthi Tejaswani" w:date="2020-06-30T20:53:00Z">
                                      <w:rPr/>
                                    </w:rPrChange>
                                  </w:rPr>
                                  <w:t xml:space="preserve">                        }</w:t>
                                </w:r>
                              </w:ins>
                            </w:p>
                            <w:p w:rsidR="00CC5D28" w:rsidRPr="00CC5D28" w:rsidRDefault="00CC5D28">
                              <w:pPr>
                                <w:rPr>
                                  <w:ins w:id="1170" w:author="Chokka,Deepthi Tejaswani" w:date="2020-06-30T20:31:00Z"/>
                                  <w:rFonts w:ascii="Times New Roman" w:hAnsi="Times New Roman"/>
                                  <w:rPrChange w:id="1171" w:author="Chokka,Deepthi Tejaswani" w:date="2020-06-30T20:53:00Z">
                                    <w:rPr>
                                      <w:ins w:id="1172" w:author="Chokka,Deepthi Tejaswani" w:date="2020-06-30T20:31:00Z"/>
                                    </w:rPr>
                                  </w:rPrChange>
                                </w:rPr>
                                <w:pPrChange w:id="1173" w:author="Chokka,Deepthi Tejaswani" w:date="2020-06-30T20:27:00Z">
                                  <w:pPr>
                                    <w:jc w:val="center"/>
                                  </w:pPr>
                                </w:pPrChange>
                              </w:pPr>
                              <w:ins w:id="1174" w:author="Chokka,Deepthi Tejaswani" w:date="2020-06-30T20:26:00Z">
                                <w:r w:rsidRPr="00CC5D28">
                                  <w:rPr>
                                    <w:rFonts w:ascii="Times New Roman" w:hAnsi="Times New Roman"/>
                                    <w:rPrChange w:id="1175" w:author="Chokka,Deepthi Tejaswani" w:date="2020-06-30T20:53:00Z">
                                      <w:rPr/>
                                    </w:rPrChange>
                                  </w:rPr>
                                  <w:t xml:space="preserve">                    });</w:t>
                                </w:r>
                              </w:ins>
                            </w:p>
                            <w:p w:rsidR="00CC5D28" w:rsidRPr="00CC5D28" w:rsidRDefault="00CC5D28">
                              <w:pPr>
                                <w:rPr>
                                  <w:ins w:id="1176" w:author="Chokka,Deepthi Tejaswani" w:date="2020-06-30T20:26:00Z"/>
                                  <w:rFonts w:ascii="Times New Roman" w:hAnsi="Times New Roman"/>
                                  <w:rPrChange w:id="1177" w:author="Chokka,Deepthi Tejaswani" w:date="2020-06-30T20:53:00Z">
                                    <w:rPr>
                                      <w:ins w:id="1178" w:author="Chokka,Deepthi Tejaswani" w:date="2020-06-30T20:26:00Z"/>
                                    </w:rPr>
                                  </w:rPrChange>
                                </w:rPr>
                                <w:pPrChange w:id="1179" w:author="Chokka,Deepthi Tejaswani" w:date="2020-06-30T20:27:00Z">
                                  <w:pPr>
                                    <w:jc w:val="center"/>
                                  </w:pPr>
                                </w:pPrChange>
                              </w:pPr>
                            </w:p>
                            <w:p w:rsidR="00CC5D28" w:rsidRPr="00CC5D28" w:rsidRDefault="00CC5D28">
                              <w:pPr>
                                <w:rPr>
                                  <w:ins w:id="1180" w:author="Chokka,Deepthi Tejaswani" w:date="2020-06-30T20:32:00Z"/>
                                  <w:rFonts w:ascii="Times New Roman" w:hAnsi="Times New Roman"/>
                                  <w:rPrChange w:id="1181" w:author="Chokka,Deepthi Tejaswani" w:date="2020-06-30T20:53:00Z">
                                    <w:rPr>
                                      <w:ins w:id="1182" w:author="Chokka,Deepthi Tejaswani" w:date="2020-06-30T20:32:00Z"/>
                                    </w:rPr>
                                  </w:rPrChange>
                                </w:rPr>
                              </w:pPr>
                              <w:ins w:id="1183" w:author="Chokka,Deepthi Tejaswani" w:date="2020-06-30T20:26:00Z">
                                <w:r w:rsidRPr="00CC5D28">
                                  <w:rPr>
                                    <w:rFonts w:ascii="Times New Roman" w:hAnsi="Times New Roman"/>
                                    <w:rPrChange w:id="1184" w:author="Chokka,Deepthi Tejaswani" w:date="2020-06-30T20:53:00Z">
                                      <w:rPr/>
                                    </w:rPrChange>
                                  </w:rPr>
                                  <w:t xml:space="preserve">                }</w:t>
                                </w:r>
                              </w:ins>
                            </w:p>
                            <w:p w:rsidR="00CC5D28" w:rsidRPr="00CC5D28" w:rsidRDefault="00CC5D28">
                              <w:pPr>
                                <w:rPr>
                                  <w:ins w:id="1185" w:author="Chokka,Deepthi Tejaswani" w:date="2020-06-30T20:32:00Z"/>
                                  <w:rFonts w:ascii="Times New Roman" w:hAnsi="Times New Roman"/>
                                  <w:rPrChange w:id="1186" w:author="Chokka,Deepthi Tejaswani" w:date="2020-06-30T20:53:00Z">
                                    <w:rPr>
                                      <w:ins w:id="1187" w:author="Chokka,Deepthi Tejaswani" w:date="2020-06-30T20:32:00Z"/>
                                    </w:rPr>
                                  </w:rPrChange>
                                </w:rPr>
                              </w:pPr>
                              <w:ins w:id="1188" w:author="Chokka,Deepthi Tejaswani" w:date="2020-06-30T20:32:00Z">
                                <w:r w:rsidRPr="00CC5D28">
                                  <w:rPr>
                                    <w:rFonts w:ascii="Times New Roman" w:hAnsi="Times New Roman"/>
                                    <w:rPrChange w:id="1189" w:author="Chokka,Deepthi Tejaswani" w:date="2020-06-30T20:53:00Z">
                                      <w:rPr/>
                                    </w:rPrChange>
                                  </w:rPr>
                                  <w:t>…………………………………………….</w:t>
                                </w:r>
                              </w:ins>
                            </w:p>
                            <w:p w:rsidR="00CC5D28" w:rsidRPr="00CC5D28" w:rsidRDefault="00CC5D28">
                              <w:pPr>
                                <w:rPr>
                                  <w:ins w:id="1190" w:author="Chokka,Deepthi Tejaswani" w:date="2020-06-30T20:32:00Z"/>
                                  <w:rFonts w:ascii="Times New Roman" w:hAnsi="Times New Roman"/>
                                  <w:rPrChange w:id="1191" w:author="Chokka,Deepthi Tejaswani" w:date="2020-06-30T20:53:00Z">
                                    <w:rPr>
                                      <w:ins w:id="1192" w:author="Chokka,Deepthi Tejaswani" w:date="2020-06-30T20:32:00Z"/>
                                    </w:rPr>
                                  </w:rPrChange>
                                </w:rPr>
                              </w:pPr>
                              <w:ins w:id="1193" w:author="Chokka,Deepthi Tejaswani" w:date="2020-06-30T20:32:00Z">
                                <w:r w:rsidRPr="00CC5D28">
                                  <w:rPr>
                                    <w:rFonts w:ascii="Times New Roman" w:hAnsi="Times New Roman"/>
                                    <w:rPrChange w:id="1194" w:author="Chokka,Deepthi Tejaswani" w:date="2020-06-30T20:53:00Z">
                                      <w:rPr/>
                                    </w:rPrChange>
                                  </w:rPr>
                                  <w:t>…………………………………………….</w:t>
                                </w:r>
                              </w:ins>
                            </w:p>
                            <w:p w:rsidR="00CC5D28" w:rsidRPr="00CC5D28" w:rsidRDefault="00CC5D28">
                              <w:pPr>
                                <w:rPr>
                                  <w:rFonts w:ascii="Times New Roman" w:hAnsi="Times New Roman"/>
                                  <w:rPrChange w:id="1195" w:author="Chokka,Deepthi Tejaswani" w:date="2020-06-30T20:53:00Z">
                                    <w:rPr/>
                                  </w:rPrChange>
                                </w:rPr>
                              </w:pPr>
                              <w:ins w:id="1196" w:author="Chokka,Deepthi Tejaswani" w:date="2020-06-30T20:32:00Z">
                                <w:r w:rsidRPr="00CC5D28">
                                  <w:rPr>
                                    <w:rFonts w:ascii="Times New Roman" w:hAnsi="Times New Roman"/>
                                    <w:rPrChange w:id="1197" w:author="Chokka,Deepthi Tejaswani" w:date="2020-06-30T20:53: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CA11F" id="Rectangle 20" o:spid="_x0000_s1029" style="position:absolute;margin-left:0;margin-top:-.05pt;width:477.8pt;height:163.6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rsidR="00CC5D28" w:rsidRPr="00CC5D28" w:rsidRDefault="00CC5D28" w:rsidP="00CC5D28">
                        <w:pPr>
                          <w:rPr>
                            <w:ins w:id="1392" w:author="Chokka,Deepthi Tejaswani" w:date="2020-06-30T20:26:00Z"/>
                            <w:rFonts w:ascii="Times New Roman" w:hAnsi="Times New Roman"/>
                            <w:rPrChange w:id="1393" w:author="Chokka,Deepthi Tejaswani" w:date="2020-06-30T20:53:00Z">
                              <w:rPr>
                                <w:ins w:id="1394" w:author="Chokka,Deepthi Tejaswani" w:date="2020-06-30T20:26:00Z"/>
                              </w:rPr>
                            </w:rPrChange>
                          </w:rPr>
                          <w:pPrChange w:id="1395" w:author="Chokka,Deepthi Tejaswani" w:date="2020-06-30T20:27:00Z">
                            <w:pPr>
                              <w:jc w:val="center"/>
                            </w:pPr>
                          </w:pPrChange>
                        </w:pPr>
                        <w:ins w:id="1396" w:author="Chokka,Deepthi Tejaswani" w:date="2020-06-30T20:26:00Z">
                          <w:r w:rsidRPr="00CC5D28">
                            <w:rPr>
                              <w:rFonts w:ascii="Times New Roman" w:hAnsi="Times New Roman"/>
                              <w:rPrChange w:id="1397" w:author="Chokka,Deepthi Tejaswani" w:date="2020-06-30T20:53:00Z">
                                <w:rPr/>
                              </w:rPrChange>
                            </w:rPr>
                            <w:t xml:space="preserve">                            </w:t>
                          </w:r>
                          <w:proofErr w:type="gramStart"/>
                          <w:r w:rsidRPr="00CC5D28">
                            <w:rPr>
                              <w:rFonts w:ascii="Times New Roman" w:hAnsi="Times New Roman"/>
                              <w:rPrChange w:id="1398" w:author="Chokka,Deepthi Tejaswani" w:date="2020-06-30T20:53:00Z">
                                <w:rPr/>
                              </w:rPrChange>
                            </w:rPr>
                            <w:t>else</w:t>
                          </w:r>
                          <w:proofErr w:type="gramEnd"/>
                          <w:r w:rsidRPr="00CC5D28">
                            <w:rPr>
                              <w:rFonts w:ascii="Times New Roman" w:hAnsi="Times New Roman"/>
                              <w:rPrChange w:id="1399" w:author="Chokka,Deepthi Tejaswani" w:date="2020-06-30T20:53:00Z">
                                <w:rPr/>
                              </w:rPrChange>
                            </w:rPr>
                            <w:t xml:space="preserve"> {</w:t>
                          </w:r>
                        </w:ins>
                      </w:p>
                      <w:p w:rsidR="00CC5D28" w:rsidRPr="00CC5D28" w:rsidRDefault="00CC5D28" w:rsidP="00CC5D28">
                        <w:pPr>
                          <w:rPr>
                            <w:ins w:id="1400" w:author="Chokka,Deepthi Tejaswani" w:date="2020-06-30T20:43:00Z"/>
                            <w:rFonts w:ascii="Times New Roman" w:hAnsi="Times New Roman"/>
                            <w:rPrChange w:id="1401" w:author="Chokka,Deepthi Tejaswani" w:date="2020-06-30T20:53:00Z">
                              <w:rPr>
                                <w:ins w:id="1402" w:author="Chokka,Deepthi Tejaswani" w:date="2020-06-30T20:43:00Z"/>
                              </w:rPr>
                            </w:rPrChange>
                          </w:rPr>
                          <w:pPrChange w:id="1403" w:author="Chokka,Deepthi Tejaswani" w:date="2020-06-30T20:27:00Z">
                            <w:pPr>
                              <w:jc w:val="center"/>
                            </w:pPr>
                          </w:pPrChange>
                        </w:pPr>
                        <w:ins w:id="1404" w:author="Chokka,Deepthi Tejaswani" w:date="2020-06-30T20:26:00Z">
                          <w:r w:rsidRPr="00CC5D28">
                            <w:rPr>
                              <w:rFonts w:ascii="Times New Roman" w:hAnsi="Times New Roman"/>
                              <w:rPrChange w:id="1405" w:author="Chokka,Deepthi Tejaswani" w:date="2020-06-30T20:53:00Z">
                                <w:rPr/>
                              </w:rPrChange>
                            </w:rPr>
                            <w:t xml:space="preserve">                                </w:t>
                          </w:r>
                          <w:proofErr w:type="spellStart"/>
                          <w:proofErr w:type="gramStart"/>
                          <w:r w:rsidRPr="00CC5D28">
                            <w:rPr>
                              <w:rFonts w:ascii="Times New Roman" w:hAnsi="Times New Roman"/>
                              <w:rPrChange w:id="1406" w:author="Chokka,Deepthi Tejaswani" w:date="2020-06-30T20:53:00Z">
                                <w:rPr/>
                              </w:rPrChange>
                            </w:rPr>
                            <w:t>startActivity</w:t>
                          </w:r>
                          <w:proofErr w:type="spellEnd"/>
                          <w:r w:rsidRPr="00CC5D28">
                            <w:rPr>
                              <w:rFonts w:ascii="Times New Roman" w:hAnsi="Times New Roman"/>
                              <w:rPrChange w:id="1407" w:author="Chokka,Deepthi Tejaswani" w:date="2020-06-30T20:53:00Z">
                                <w:rPr/>
                              </w:rPrChange>
                            </w:rPr>
                            <w:t>(</w:t>
                          </w:r>
                          <w:proofErr w:type="gramEnd"/>
                          <w:r w:rsidRPr="00CC5D28">
                            <w:rPr>
                              <w:rFonts w:ascii="Times New Roman" w:hAnsi="Times New Roman"/>
                              <w:rPrChange w:id="1408" w:author="Chokka,Deepthi Tejaswani" w:date="2020-06-30T20:53:00Z">
                                <w:rPr/>
                              </w:rPrChange>
                            </w:rPr>
                            <w:t>new Intent(</w:t>
                          </w:r>
                          <w:proofErr w:type="spellStart"/>
                          <w:r w:rsidRPr="00CC5D28">
                            <w:rPr>
                              <w:rFonts w:ascii="Times New Roman" w:hAnsi="Times New Roman"/>
                              <w:rPrChange w:id="1409" w:author="Chokka,Deepthi Tejaswani" w:date="2020-06-30T20:53:00Z">
                                <w:rPr/>
                              </w:rPrChange>
                            </w:rPr>
                            <w:t>RegisterActivity.this,HomeActivity.class</w:t>
                          </w:r>
                          <w:proofErr w:type="spellEnd"/>
                          <w:r w:rsidRPr="00CC5D28">
                            <w:rPr>
                              <w:rFonts w:ascii="Times New Roman" w:hAnsi="Times New Roman"/>
                              <w:rPrChange w:id="1410" w:author="Chokka,Deepthi Tejaswani" w:date="2020-06-30T20:53:00Z">
                                <w:rPr/>
                              </w:rPrChange>
                            </w:rPr>
                            <w:t>));</w:t>
                          </w:r>
                        </w:ins>
                      </w:p>
                      <w:p w:rsidR="00CC5D28" w:rsidRPr="00CC5D28" w:rsidRDefault="00CC5D28" w:rsidP="00CC5D28">
                        <w:pPr>
                          <w:rPr>
                            <w:ins w:id="1411" w:author="Chokka,Deepthi Tejaswani" w:date="2020-06-30T20:26:00Z"/>
                            <w:rFonts w:ascii="Times New Roman" w:hAnsi="Times New Roman"/>
                            <w:rPrChange w:id="1412" w:author="Chokka,Deepthi Tejaswani" w:date="2020-06-30T20:53:00Z">
                              <w:rPr>
                                <w:ins w:id="1413" w:author="Chokka,Deepthi Tejaswani" w:date="2020-06-30T20:26:00Z"/>
                              </w:rPr>
                            </w:rPrChange>
                          </w:rPr>
                          <w:pPrChange w:id="1414" w:author="Chokka,Deepthi Tejaswani" w:date="2020-06-30T20:27:00Z">
                            <w:pPr>
                              <w:jc w:val="center"/>
                            </w:pPr>
                          </w:pPrChange>
                        </w:pPr>
                      </w:p>
                      <w:p w:rsidR="00CC5D28" w:rsidRPr="00CC5D28" w:rsidRDefault="00CC5D28" w:rsidP="00CC5D28">
                        <w:pPr>
                          <w:rPr>
                            <w:ins w:id="1415" w:author="Chokka,Deepthi Tejaswani" w:date="2020-06-30T20:26:00Z"/>
                            <w:rFonts w:ascii="Times New Roman" w:hAnsi="Times New Roman"/>
                            <w:rPrChange w:id="1416" w:author="Chokka,Deepthi Tejaswani" w:date="2020-06-30T20:53:00Z">
                              <w:rPr>
                                <w:ins w:id="1417" w:author="Chokka,Deepthi Tejaswani" w:date="2020-06-30T20:26:00Z"/>
                              </w:rPr>
                            </w:rPrChange>
                          </w:rPr>
                          <w:pPrChange w:id="1418" w:author="Chokka,Deepthi Tejaswani" w:date="2020-06-30T20:27:00Z">
                            <w:pPr>
                              <w:jc w:val="center"/>
                            </w:pPr>
                          </w:pPrChange>
                        </w:pPr>
                        <w:ins w:id="1419" w:author="Chokka,Deepthi Tejaswani" w:date="2020-06-30T20:26:00Z">
                          <w:r w:rsidRPr="00CC5D28">
                            <w:rPr>
                              <w:rFonts w:ascii="Times New Roman" w:hAnsi="Times New Roman"/>
                              <w:rPrChange w:id="1420" w:author="Chokka,Deepthi Tejaswani" w:date="2020-06-30T20:53:00Z">
                                <w:rPr/>
                              </w:rPrChange>
                            </w:rPr>
                            <w:t xml:space="preserve">                            }</w:t>
                          </w:r>
                        </w:ins>
                      </w:p>
                      <w:p w:rsidR="00CC5D28" w:rsidRPr="00CC5D28" w:rsidRDefault="00CC5D28" w:rsidP="00CC5D28">
                        <w:pPr>
                          <w:rPr>
                            <w:ins w:id="1421" w:author="Chokka,Deepthi Tejaswani" w:date="2020-06-30T20:26:00Z"/>
                            <w:rFonts w:ascii="Times New Roman" w:hAnsi="Times New Roman"/>
                            <w:rPrChange w:id="1422" w:author="Chokka,Deepthi Tejaswani" w:date="2020-06-30T20:53:00Z">
                              <w:rPr>
                                <w:ins w:id="1423" w:author="Chokka,Deepthi Tejaswani" w:date="2020-06-30T20:26:00Z"/>
                              </w:rPr>
                            </w:rPrChange>
                          </w:rPr>
                          <w:pPrChange w:id="1424" w:author="Chokka,Deepthi Tejaswani" w:date="2020-06-30T20:27:00Z">
                            <w:pPr>
                              <w:jc w:val="center"/>
                            </w:pPr>
                          </w:pPrChange>
                        </w:pPr>
                        <w:ins w:id="1425" w:author="Chokka,Deepthi Tejaswani" w:date="2020-06-30T20:26:00Z">
                          <w:r w:rsidRPr="00CC5D28">
                            <w:rPr>
                              <w:rFonts w:ascii="Times New Roman" w:hAnsi="Times New Roman"/>
                              <w:rPrChange w:id="1426" w:author="Chokka,Deepthi Tejaswani" w:date="2020-06-30T20:53:00Z">
                                <w:rPr/>
                              </w:rPrChange>
                            </w:rPr>
                            <w:t xml:space="preserve">                        }</w:t>
                          </w:r>
                        </w:ins>
                      </w:p>
                      <w:p w:rsidR="00CC5D28" w:rsidRPr="00CC5D28" w:rsidRDefault="00CC5D28" w:rsidP="00CC5D28">
                        <w:pPr>
                          <w:rPr>
                            <w:ins w:id="1427" w:author="Chokka,Deepthi Tejaswani" w:date="2020-06-30T20:31:00Z"/>
                            <w:rFonts w:ascii="Times New Roman" w:hAnsi="Times New Roman"/>
                            <w:rPrChange w:id="1428" w:author="Chokka,Deepthi Tejaswani" w:date="2020-06-30T20:53:00Z">
                              <w:rPr>
                                <w:ins w:id="1429" w:author="Chokka,Deepthi Tejaswani" w:date="2020-06-30T20:31:00Z"/>
                              </w:rPr>
                            </w:rPrChange>
                          </w:rPr>
                          <w:pPrChange w:id="1430" w:author="Chokka,Deepthi Tejaswani" w:date="2020-06-30T20:27:00Z">
                            <w:pPr>
                              <w:jc w:val="center"/>
                            </w:pPr>
                          </w:pPrChange>
                        </w:pPr>
                        <w:ins w:id="1431" w:author="Chokka,Deepthi Tejaswani" w:date="2020-06-30T20:26:00Z">
                          <w:r w:rsidRPr="00CC5D28">
                            <w:rPr>
                              <w:rFonts w:ascii="Times New Roman" w:hAnsi="Times New Roman"/>
                              <w:rPrChange w:id="1432" w:author="Chokka,Deepthi Tejaswani" w:date="2020-06-30T20:53:00Z">
                                <w:rPr/>
                              </w:rPrChange>
                            </w:rPr>
                            <w:t xml:space="preserve">                    });</w:t>
                          </w:r>
                        </w:ins>
                      </w:p>
                      <w:p w:rsidR="00CC5D28" w:rsidRPr="00CC5D28" w:rsidRDefault="00CC5D28" w:rsidP="00CC5D28">
                        <w:pPr>
                          <w:rPr>
                            <w:ins w:id="1433" w:author="Chokka,Deepthi Tejaswani" w:date="2020-06-30T20:26:00Z"/>
                            <w:rFonts w:ascii="Times New Roman" w:hAnsi="Times New Roman"/>
                            <w:rPrChange w:id="1434" w:author="Chokka,Deepthi Tejaswani" w:date="2020-06-30T20:53:00Z">
                              <w:rPr>
                                <w:ins w:id="1435" w:author="Chokka,Deepthi Tejaswani" w:date="2020-06-30T20:26:00Z"/>
                              </w:rPr>
                            </w:rPrChange>
                          </w:rPr>
                          <w:pPrChange w:id="1436" w:author="Chokka,Deepthi Tejaswani" w:date="2020-06-30T20:27:00Z">
                            <w:pPr>
                              <w:jc w:val="center"/>
                            </w:pPr>
                          </w:pPrChange>
                        </w:pPr>
                      </w:p>
                      <w:p w:rsidR="00CC5D28" w:rsidRPr="00CC5D28" w:rsidRDefault="00CC5D28" w:rsidP="00CC5D28">
                        <w:pPr>
                          <w:rPr>
                            <w:ins w:id="1437" w:author="Chokka,Deepthi Tejaswani" w:date="2020-06-30T20:32:00Z"/>
                            <w:rFonts w:ascii="Times New Roman" w:hAnsi="Times New Roman"/>
                            <w:rPrChange w:id="1438" w:author="Chokka,Deepthi Tejaswani" w:date="2020-06-30T20:53:00Z">
                              <w:rPr>
                                <w:ins w:id="1439" w:author="Chokka,Deepthi Tejaswani" w:date="2020-06-30T20:32:00Z"/>
                              </w:rPr>
                            </w:rPrChange>
                          </w:rPr>
                          <w:pPrChange w:id="1440" w:author="Chokka,Deepthi Tejaswani" w:date="2020-06-30T20:27:00Z">
                            <w:pPr/>
                          </w:pPrChange>
                        </w:pPr>
                        <w:ins w:id="1441" w:author="Chokka,Deepthi Tejaswani" w:date="2020-06-30T20:26:00Z">
                          <w:r w:rsidRPr="00CC5D28">
                            <w:rPr>
                              <w:rFonts w:ascii="Times New Roman" w:hAnsi="Times New Roman"/>
                              <w:rPrChange w:id="1442" w:author="Chokka,Deepthi Tejaswani" w:date="2020-06-30T20:53:00Z">
                                <w:rPr/>
                              </w:rPrChange>
                            </w:rPr>
                            <w:t xml:space="preserve">                }</w:t>
                          </w:r>
                        </w:ins>
                      </w:p>
                      <w:p w:rsidR="00CC5D28" w:rsidRPr="00CC5D28" w:rsidRDefault="00CC5D28" w:rsidP="00CC5D28">
                        <w:pPr>
                          <w:rPr>
                            <w:ins w:id="1443" w:author="Chokka,Deepthi Tejaswani" w:date="2020-06-30T20:32:00Z"/>
                            <w:rFonts w:ascii="Times New Roman" w:hAnsi="Times New Roman"/>
                            <w:rPrChange w:id="1444" w:author="Chokka,Deepthi Tejaswani" w:date="2020-06-30T20:53:00Z">
                              <w:rPr>
                                <w:ins w:id="1445" w:author="Chokka,Deepthi Tejaswani" w:date="2020-06-30T20:32:00Z"/>
                              </w:rPr>
                            </w:rPrChange>
                          </w:rPr>
                          <w:pPrChange w:id="1446" w:author="Chokka,Deepthi Tejaswani" w:date="2020-06-30T20:27:00Z">
                            <w:pPr/>
                          </w:pPrChange>
                        </w:pPr>
                        <w:ins w:id="1447" w:author="Chokka,Deepthi Tejaswani" w:date="2020-06-30T20:32:00Z">
                          <w:r w:rsidRPr="00CC5D28">
                            <w:rPr>
                              <w:rFonts w:ascii="Times New Roman" w:hAnsi="Times New Roman"/>
                              <w:rPrChange w:id="1448" w:author="Chokka,Deepthi Tejaswani" w:date="2020-06-30T20:53:00Z">
                                <w:rPr/>
                              </w:rPrChange>
                            </w:rPr>
                            <w:t>…………………………………………….</w:t>
                          </w:r>
                        </w:ins>
                      </w:p>
                      <w:p w:rsidR="00CC5D28" w:rsidRPr="00CC5D28" w:rsidRDefault="00CC5D28" w:rsidP="00CC5D28">
                        <w:pPr>
                          <w:rPr>
                            <w:ins w:id="1449" w:author="Chokka,Deepthi Tejaswani" w:date="2020-06-30T20:32:00Z"/>
                            <w:rFonts w:ascii="Times New Roman" w:hAnsi="Times New Roman"/>
                            <w:rPrChange w:id="1450" w:author="Chokka,Deepthi Tejaswani" w:date="2020-06-30T20:53:00Z">
                              <w:rPr>
                                <w:ins w:id="1451" w:author="Chokka,Deepthi Tejaswani" w:date="2020-06-30T20:32:00Z"/>
                              </w:rPr>
                            </w:rPrChange>
                          </w:rPr>
                          <w:pPrChange w:id="1452" w:author="Chokka,Deepthi Tejaswani" w:date="2020-06-30T20:27:00Z">
                            <w:pPr/>
                          </w:pPrChange>
                        </w:pPr>
                        <w:ins w:id="1453" w:author="Chokka,Deepthi Tejaswani" w:date="2020-06-30T20:32:00Z">
                          <w:r w:rsidRPr="00CC5D28">
                            <w:rPr>
                              <w:rFonts w:ascii="Times New Roman" w:hAnsi="Times New Roman"/>
                              <w:rPrChange w:id="1454" w:author="Chokka,Deepthi Tejaswani" w:date="2020-06-30T20:53:00Z">
                                <w:rPr/>
                              </w:rPrChange>
                            </w:rPr>
                            <w:t>…………………………………………….</w:t>
                          </w:r>
                        </w:ins>
                      </w:p>
                      <w:p w:rsidR="00CC5D28" w:rsidRPr="00CC5D28" w:rsidRDefault="00CC5D28" w:rsidP="00CC5D28">
                        <w:pPr>
                          <w:rPr>
                            <w:rFonts w:ascii="Times New Roman" w:hAnsi="Times New Roman"/>
                            <w:rPrChange w:id="1455" w:author="Chokka,Deepthi Tejaswani" w:date="2020-06-30T20:53:00Z">
                              <w:rPr/>
                            </w:rPrChange>
                          </w:rPr>
                          <w:pPrChange w:id="1456" w:author="Chokka,Deepthi Tejaswani" w:date="2020-06-30T20:27:00Z">
                            <w:pPr/>
                          </w:pPrChange>
                        </w:pPr>
                        <w:ins w:id="1457" w:author="Chokka,Deepthi Tejaswani" w:date="2020-06-30T20:32:00Z">
                          <w:r w:rsidRPr="00CC5D28">
                            <w:rPr>
                              <w:rFonts w:ascii="Times New Roman" w:hAnsi="Times New Roman"/>
                              <w:rPrChange w:id="1458" w:author="Chokka,Deepthi Tejaswani" w:date="2020-06-30T20:53:00Z">
                                <w:rPr/>
                              </w:rPrChange>
                            </w:rPr>
                            <w:t>…………………………………………….</w:t>
                          </w:r>
                        </w:ins>
                      </w:p>
                    </w:txbxContent>
                  </v:textbox>
                  <w10:wrap anchorx="margin"/>
                </v:rect>
              </w:pict>
            </mc:Fallback>
          </mc:AlternateContent>
        </w:r>
      </w:ins>
    </w:p>
    <w:p w:rsidR="007639F5" w:rsidRDefault="007639F5">
      <w:pPr>
        <w:rPr>
          <w:ins w:id="1198" w:author="Chokka,Deepthi Tejaswani" w:date="2020-06-30T20:26:00Z"/>
          <w:rFonts w:ascii="Times New Roman" w:hAnsi="Times New Roman"/>
          <w:b/>
        </w:rPr>
      </w:pPr>
    </w:p>
    <w:p w:rsidR="007639F5" w:rsidRDefault="007639F5">
      <w:pPr>
        <w:rPr>
          <w:ins w:id="1199" w:author="Chokka,Deepthi Tejaswani" w:date="2020-06-30T20:26:00Z"/>
          <w:rFonts w:ascii="Times New Roman" w:hAnsi="Times New Roman"/>
          <w:b/>
        </w:rPr>
      </w:pPr>
    </w:p>
    <w:p w:rsidR="007639F5" w:rsidRDefault="007639F5">
      <w:pPr>
        <w:rPr>
          <w:ins w:id="1200" w:author="Chokka,Deepthi Tejaswani" w:date="2020-06-30T20:26:00Z"/>
          <w:rFonts w:ascii="Times New Roman" w:hAnsi="Times New Roman"/>
          <w:b/>
        </w:rPr>
      </w:pPr>
    </w:p>
    <w:p w:rsidR="007639F5" w:rsidRDefault="007639F5">
      <w:pPr>
        <w:rPr>
          <w:ins w:id="1201" w:author="Chokka,Deepthi Tejaswani" w:date="2020-06-30T20:26:00Z"/>
          <w:rFonts w:ascii="Times New Roman" w:hAnsi="Times New Roman"/>
          <w:b/>
        </w:rPr>
      </w:pPr>
    </w:p>
    <w:p w:rsidR="007639F5" w:rsidRDefault="007639F5">
      <w:pPr>
        <w:rPr>
          <w:ins w:id="1202" w:author="Chokka,Deepthi Tejaswani" w:date="2020-06-30T20:26:00Z"/>
          <w:rFonts w:ascii="Times New Roman" w:hAnsi="Times New Roman"/>
          <w:b/>
        </w:rPr>
      </w:pPr>
    </w:p>
    <w:p w:rsidR="007639F5" w:rsidRDefault="007639F5">
      <w:pPr>
        <w:rPr>
          <w:ins w:id="1203" w:author="Chokka,Deepthi Tejaswani" w:date="2020-06-30T20:26:00Z"/>
          <w:rFonts w:ascii="Times New Roman" w:hAnsi="Times New Roman"/>
          <w:b/>
        </w:rPr>
      </w:pPr>
    </w:p>
    <w:p w:rsidR="007639F5" w:rsidRDefault="007639F5">
      <w:pPr>
        <w:rPr>
          <w:ins w:id="1204" w:author="Chokka,Deepthi Tejaswani" w:date="2020-06-30T20:26:00Z"/>
          <w:rFonts w:ascii="Times New Roman" w:hAnsi="Times New Roman"/>
          <w:b/>
        </w:rPr>
      </w:pPr>
    </w:p>
    <w:p w:rsidR="007639F5" w:rsidRDefault="007639F5">
      <w:pPr>
        <w:rPr>
          <w:ins w:id="1205" w:author="Chokka,Deepthi Tejaswani" w:date="2020-06-30T20:26:00Z"/>
          <w:rFonts w:ascii="Times New Roman" w:hAnsi="Times New Roman"/>
          <w:b/>
        </w:rPr>
      </w:pPr>
    </w:p>
    <w:p w:rsidR="007639F5" w:rsidRDefault="007639F5">
      <w:pPr>
        <w:rPr>
          <w:ins w:id="1206" w:author="Chokka,Deepthi Tejaswani" w:date="2020-06-30T20:26:00Z"/>
          <w:rFonts w:ascii="Times New Roman" w:hAnsi="Times New Roman"/>
          <w:b/>
        </w:rPr>
      </w:pPr>
    </w:p>
    <w:p w:rsidR="007639F5" w:rsidRDefault="007639F5">
      <w:pPr>
        <w:rPr>
          <w:ins w:id="1207" w:author="Chokka,Deepthi Tejaswani" w:date="2020-06-30T20:26:00Z"/>
          <w:rFonts w:ascii="Times New Roman" w:hAnsi="Times New Roman"/>
          <w:b/>
        </w:rPr>
      </w:pPr>
    </w:p>
    <w:p w:rsidR="007639F5" w:rsidRDefault="007639F5">
      <w:pPr>
        <w:rPr>
          <w:ins w:id="1208" w:author="Chokka,Deepthi Tejaswani" w:date="2020-06-30T20:26:00Z"/>
          <w:rFonts w:ascii="Times New Roman" w:hAnsi="Times New Roman"/>
          <w:b/>
        </w:rPr>
      </w:pPr>
    </w:p>
    <w:p w:rsidR="007639F5" w:rsidRDefault="007639F5">
      <w:pPr>
        <w:rPr>
          <w:ins w:id="1209" w:author="Chokka,Deepthi Tejaswani" w:date="2020-06-30T20:48:00Z"/>
          <w:rFonts w:ascii="Times New Roman" w:hAnsi="Times New Roman"/>
          <w:b/>
        </w:rPr>
      </w:pPr>
    </w:p>
    <w:p w:rsidR="00CC5D28" w:rsidRDefault="00CC5D28">
      <w:pPr>
        <w:rPr>
          <w:ins w:id="1210" w:author="Chokka,Deepthi Tejaswani" w:date="2020-06-30T20:52:00Z"/>
          <w:rFonts w:ascii="Times New Roman" w:hAnsi="Times New Roman"/>
        </w:rPr>
      </w:pPr>
      <w:ins w:id="1211" w:author="Chokka,Deepthi Tejaswani" w:date="2020-06-30T20:48:00Z">
        <w:r w:rsidRPr="00CC5D28">
          <w:rPr>
            <w:rFonts w:ascii="Times New Roman" w:hAnsi="Times New Roman"/>
            <w:rPrChange w:id="1212" w:author="Chokka,Deepthi Tejaswani" w:date="2020-06-30T20:51:00Z">
              <w:rPr>
                <w:rFonts w:ascii="Times New Roman" w:hAnsi="Times New Roman"/>
                <w:b/>
              </w:rPr>
            </w:rPrChange>
          </w:rPr>
          <w:t xml:space="preserve">The code stated </w:t>
        </w:r>
      </w:ins>
      <w:ins w:id="1213" w:author="Chokka,Deepthi Tejaswani" w:date="2020-06-30T20:49:00Z">
        <w:r w:rsidRPr="00CC5D28">
          <w:rPr>
            <w:rFonts w:ascii="Times New Roman" w:hAnsi="Times New Roman"/>
            <w:rPrChange w:id="1214" w:author="Chokka,Deepthi Tejaswani" w:date="2020-06-30T20:51:00Z">
              <w:rPr>
                <w:rFonts w:ascii="Times New Roman" w:hAnsi="Times New Roman"/>
                <w:b/>
              </w:rPr>
            </w:rPrChange>
          </w:rPr>
          <w:t xml:space="preserve">below is the code which is used for login of a user </w:t>
        </w:r>
      </w:ins>
      <w:ins w:id="1215" w:author="Chokka,Deepthi Tejaswani" w:date="2020-06-30T20:50:00Z">
        <w:r w:rsidRPr="00CC5D28">
          <w:rPr>
            <w:rFonts w:ascii="Times New Roman" w:hAnsi="Times New Roman"/>
            <w:rPrChange w:id="1216" w:author="Chokka,Deepthi Tejaswani" w:date="2020-06-30T20:51:00Z">
              <w:rPr>
                <w:rFonts w:ascii="Times New Roman" w:hAnsi="Times New Roman"/>
                <w:b/>
              </w:rPr>
            </w:rPrChange>
          </w:rPr>
          <w:t>i.e.</w:t>
        </w:r>
      </w:ins>
      <w:ins w:id="1217" w:author="Chokka,Deepthi Tejaswani" w:date="2020-06-30T20:49:00Z">
        <w:r w:rsidRPr="00CC5D28">
          <w:rPr>
            <w:rFonts w:ascii="Times New Roman" w:hAnsi="Times New Roman"/>
            <w:rPrChange w:id="1218" w:author="Chokka,Deepthi Tejaswani" w:date="2020-06-30T20:51:00Z">
              <w:rPr>
                <w:rFonts w:ascii="Times New Roman" w:hAnsi="Times New Roman"/>
                <w:b/>
              </w:rPr>
            </w:rPrChange>
          </w:rPr>
          <w:t xml:space="preserve"> for data </w:t>
        </w:r>
      </w:ins>
      <w:ins w:id="1219" w:author="Chokka,Deepthi Tejaswani" w:date="2020-06-30T20:50:00Z">
        <w:r w:rsidRPr="00CC5D28">
          <w:rPr>
            <w:rFonts w:ascii="Times New Roman" w:hAnsi="Times New Roman"/>
            <w:rPrChange w:id="1220" w:author="Chokka,Deepthi Tejaswani" w:date="2020-06-30T20:51:00Z">
              <w:rPr>
                <w:rFonts w:ascii="Times New Roman" w:hAnsi="Times New Roman"/>
                <w:b/>
              </w:rPr>
            </w:rPrChange>
          </w:rPr>
          <w:t>retrieval</w:t>
        </w:r>
      </w:ins>
      <w:ins w:id="1221" w:author="Chokka,Deepthi Tejaswani" w:date="2020-06-30T20:49:00Z">
        <w:r w:rsidRPr="00CC5D28">
          <w:rPr>
            <w:rFonts w:ascii="Times New Roman" w:hAnsi="Times New Roman"/>
            <w:rPrChange w:id="1222" w:author="Chokka,Deepthi Tejaswani" w:date="2020-06-30T20:51:00Z">
              <w:rPr>
                <w:rFonts w:ascii="Times New Roman" w:hAnsi="Times New Roman"/>
                <w:b/>
              </w:rPr>
            </w:rPrChange>
          </w:rPr>
          <w:t xml:space="preserve"> and </w:t>
        </w:r>
      </w:ins>
      <w:ins w:id="1223" w:author="Chokka,Deepthi Tejaswani" w:date="2020-06-30T20:50:00Z">
        <w:r w:rsidRPr="00CC5D28">
          <w:rPr>
            <w:rFonts w:ascii="Times New Roman" w:hAnsi="Times New Roman"/>
            <w:rPrChange w:id="1224" w:author="Chokka,Deepthi Tejaswani" w:date="2020-06-30T20:51:00Z">
              <w:rPr>
                <w:rFonts w:ascii="Times New Roman" w:hAnsi="Times New Roman"/>
                <w:b/>
              </w:rPr>
            </w:rPrChange>
          </w:rPr>
          <w:t>comparing it with the data typed in the text fields.</w:t>
        </w:r>
      </w:ins>
    </w:p>
    <w:p w:rsidR="00CC5D28" w:rsidRDefault="00CC5D28">
      <w:pPr>
        <w:rPr>
          <w:ins w:id="1225" w:author="Chokka,Deepthi Tejaswani" w:date="2020-06-30T20:52:00Z"/>
          <w:rFonts w:ascii="Times New Roman" w:hAnsi="Times New Roman"/>
        </w:rPr>
      </w:pPr>
      <w:ins w:id="1226" w:author="Chokka,Deepthi Tejaswani" w:date="2020-06-30T20:52:00Z">
        <w:r>
          <w:rPr>
            <w:rFonts w:ascii="Times New Roman" w:hAnsi="Times New Roman"/>
            <w:b/>
            <w:noProof/>
          </w:rPr>
          <mc:AlternateContent>
            <mc:Choice Requires="wps">
              <w:drawing>
                <wp:anchor distT="0" distB="0" distL="114300" distR="114300" simplePos="0" relativeHeight="251666432" behindDoc="0" locked="0" layoutInCell="1" allowOverlap="1" wp14:anchorId="786AFCB2" wp14:editId="3B6D3246">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rsidR="00CC5D28" w:rsidRPr="0070647F" w:rsidRDefault="00CC5D28">
                              <w:pPr>
                                <w:rPr>
                                  <w:ins w:id="1227" w:author="Chokka,Deepthi Tejaswani" w:date="2020-06-30T20:31:00Z"/>
                                  <w:rFonts w:ascii="Times New Roman" w:hAnsi="Times New Roman"/>
                                  <w:szCs w:val="24"/>
                                  <w:rPrChange w:id="1228" w:author="Chokka,Deepthi Tejaswani" w:date="2020-06-30T20:54:00Z">
                                    <w:rPr>
                                      <w:ins w:id="1229" w:author="Chokka,Deepthi Tejaswani" w:date="2020-06-30T20:31:00Z"/>
                                    </w:rPr>
                                  </w:rPrChange>
                                </w:rPr>
                                <w:pPrChange w:id="1230" w:author="Chokka,Deepthi Tejaswani" w:date="2020-06-30T20:27:00Z">
                                  <w:pPr>
                                    <w:jc w:val="center"/>
                                  </w:pPr>
                                </w:pPrChange>
                              </w:pPr>
                              <w:ins w:id="1231" w:author="Chokka,Deepthi Tejaswani" w:date="2020-06-30T20:29:00Z">
                                <w:r w:rsidRPr="0070647F">
                                  <w:rPr>
                                    <w:rFonts w:ascii="Times New Roman" w:hAnsi="Times New Roman"/>
                                    <w:szCs w:val="24"/>
                                    <w:rPrChange w:id="1232" w:author="Chokka,Deepthi Tejaswani" w:date="2020-06-30T20:54:00Z">
                                      <w:rPr/>
                                    </w:rPrChange>
                                  </w:rPr>
                                  <w:t>…………………………………………….</w:t>
                                </w:r>
                              </w:ins>
                            </w:p>
                            <w:p w:rsidR="00CC5D28" w:rsidRPr="0070647F" w:rsidRDefault="00CC5D28">
                              <w:pPr>
                                <w:rPr>
                                  <w:ins w:id="1233" w:author="Chokka,Deepthi Tejaswani" w:date="2020-06-30T20:31:00Z"/>
                                  <w:rFonts w:ascii="Times New Roman" w:hAnsi="Times New Roman"/>
                                  <w:szCs w:val="24"/>
                                  <w:rPrChange w:id="1234" w:author="Chokka,Deepthi Tejaswani" w:date="2020-06-30T20:54:00Z">
                                    <w:rPr>
                                      <w:ins w:id="1235" w:author="Chokka,Deepthi Tejaswani" w:date="2020-06-30T20:31:00Z"/>
                                    </w:rPr>
                                  </w:rPrChange>
                                </w:rPr>
                                <w:pPrChange w:id="1236" w:author="Chokka,Deepthi Tejaswani" w:date="2020-06-30T20:27:00Z">
                                  <w:pPr>
                                    <w:jc w:val="center"/>
                                  </w:pPr>
                                </w:pPrChange>
                              </w:pPr>
                              <w:ins w:id="1237" w:author="Chokka,Deepthi Tejaswani" w:date="2020-06-30T20:31:00Z">
                                <w:r w:rsidRPr="0070647F">
                                  <w:rPr>
                                    <w:rFonts w:ascii="Times New Roman" w:hAnsi="Times New Roman"/>
                                    <w:szCs w:val="24"/>
                                    <w:rPrChange w:id="1238" w:author="Chokka,Deepthi Tejaswani" w:date="2020-06-30T20:54:00Z">
                                      <w:rPr/>
                                    </w:rPrChange>
                                  </w:rPr>
                                  <w:t>…………………………………………….</w:t>
                                </w:r>
                              </w:ins>
                            </w:p>
                            <w:p w:rsidR="00CC5D28" w:rsidRPr="0070647F" w:rsidRDefault="00CC5D28">
                              <w:pPr>
                                <w:rPr>
                                  <w:ins w:id="1239" w:author="Chokka,Deepthi Tejaswani" w:date="2020-06-30T20:37:00Z"/>
                                  <w:rFonts w:ascii="Times New Roman" w:hAnsi="Times New Roman"/>
                                  <w:szCs w:val="24"/>
                                  <w:rPrChange w:id="1240" w:author="Chokka,Deepthi Tejaswani" w:date="2020-06-30T20:54:00Z">
                                    <w:rPr>
                                      <w:ins w:id="1241" w:author="Chokka,Deepthi Tejaswani" w:date="2020-06-30T20:37:00Z"/>
                                    </w:rPr>
                                  </w:rPrChange>
                                </w:rPr>
                                <w:pPrChange w:id="1242" w:author="Chokka,Deepthi Tejaswani" w:date="2020-06-30T20:27:00Z">
                                  <w:pPr>
                                    <w:jc w:val="center"/>
                                  </w:pPr>
                                </w:pPrChange>
                              </w:pPr>
                              <w:ins w:id="1243" w:author="Chokka,Deepthi Tejaswani" w:date="2020-06-30T20:31:00Z">
                                <w:r w:rsidRPr="0070647F">
                                  <w:rPr>
                                    <w:rFonts w:ascii="Times New Roman" w:hAnsi="Times New Roman"/>
                                    <w:szCs w:val="24"/>
                                    <w:rPrChange w:id="1244" w:author="Chokka,Deepthi Tejaswani" w:date="2020-06-30T20:54:00Z">
                                      <w:rPr/>
                                    </w:rPrChange>
                                  </w:rPr>
                                  <w:t>…………………………………………….</w:t>
                                </w:r>
                              </w:ins>
                            </w:p>
                            <w:p w:rsidR="00CC5D28" w:rsidRDefault="00CC5D28" w:rsidP="00CC5D28">
                              <w:pPr>
                                <w:pStyle w:val="HTMLPreformatted"/>
                                <w:shd w:val="clear" w:color="auto" w:fill="FFFFFF"/>
                                <w:rPr>
                                  <w:ins w:id="1245" w:author="Chokka,Deepthi Tejaswani" w:date="2020-06-30T20:56:00Z"/>
                                  <w:rFonts w:ascii="Times New Roman" w:hAnsi="Times New Roman" w:cs="Times New Roman"/>
                                  <w:i/>
                                  <w:iCs/>
                                  <w:color w:val="808080"/>
                                  <w:sz w:val="24"/>
                                  <w:szCs w:val="24"/>
                                </w:rPr>
                              </w:pPr>
                              <w:ins w:id="1246" w:author="Chokka,Deepthi Tejaswani" w:date="2020-06-30T20:38:00Z">
                                <w:r w:rsidRPr="0070647F">
                                  <w:rPr>
                                    <w:rFonts w:ascii="Times New Roman" w:hAnsi="Times New Roman" w:cs="Times New Roman"/>
                                    <w:i/>
                                    <w:iCs/>
                                    <w:color w:val="808080"/>
                                    <w:sz w:val="24"/>
                                    <w:szCs w:val="24"/>
                                    <w:rPrChange w:id="1247" w:author="Chokka,Deepthi Tejaswani" w:date="2020-06-30T20:54:00Z">
                                      <w:rPr>
                                        <w:rFonts w:ascii="Consolas" w:hAnsi="Consolas"/>
                                        <w:i/>
                                        <w:iCs/>
                                        <w:color w:val="808080"/>
                                      </w:rPr>
                                    </w:rPrChange>
                                  </w:rPr>
                                  <w:t>&lt;!—If the text view of email and password is empty then it will provide a to</w:t>
                                </w:r>
                                <w:r w:rsidR="0070647F">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248"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249" w:author="Chokka,Deepthi Tejaswani" w:date="2020-06-30T20:54:00Z">
                                      <w:rPr>
                                        <w:rFonts w:ascii="Consolas" w:hAnsi="Consolas"/>
                                        <w:i/>
                                        <w:iCs/>
                                        <w:color w:val="808080"/>
                                      </w:rPr>
                                    </w:rPrChange>
                                  </w:rPr>
                                  <w:br/>
                                  <w:t>&lt;!</w:t>
                                </w:r>
                              </w:ins>
                              <w:ins w:id="1250" w:author="Chokka,Deepthi Tejaswani" w:date="2020-06-30T20:41:00Z">
                                <w:r w:rsidRPr="0070647F">
                                  <w:rPr>
                                    <w:rFonts w:ascii="Times New Roman" w:hAnsi="Times New Roman" w:cs="Times New Roman"/>
                                    <w:i/>
                                    <w:iCs/>
                                    <w:color w:val="808080"/>
                                    <w:sz w:val="24"/>
                                    <w:szCs w:val="24"/>
                                    <w:rPrChange w:id="1251" w:author="Chokka,Deepthi Tejaswani" w:date="2020-06-30T20:54:00Z">
                                      <w:rPr>
                                        <w:rFonts w:ascii="Consolas" w:hAnsi="Consolas"/>
                                        <w:i/>
                                        <w:iCs/>
                                        <w:color w:val="808080"/>
                                      </w:rPr>
                                    </w:rPrChange>
                                  </w:rPr>
                                  <w:t>—</w:t>
                                </w:r>
                              </w:ins>
                              <w:ins w:id="1252" w:author="Chokka,Deepthi Tejaswani" w:date="2020-06-30T20:38:00Z">
                                <w:r w:rsidRPr="0070647F">
                                  <w:rPr>
                                    <w:rFonts w:ascii="Times New Roman" w:hAnsi="Times New Roman" w:cs="Times New Roman"/>
                                    <w:i/>
                                    <w:iCs/>
                                    <w:color w:val="808080"/>
                                    <w:sz w:val="24"/>
                                    <w:szCs w:val="24"/>
                                    <w:rPrChange w:id="1253" w:author="Chokka,Deepthi Tejaswani" w:date="2020-06-30T20:54:00Z">
                                      <w:rPr>
                                        <w:rFonts w:ascii="Consolas" w:hAnsi="Consolas"/>
                                        <w:i/>
                                        <w:iCs/>
                                        <w:color w:val="808080"/>
                                      </w:rPr>
                                    </w:rPrChange>
                                  </w:rPr>
                                  <w:t xml:space="preserve">otherwise </w:t>
                                </w:r>
                              </w:ins>
                              <w:ins w:id="1254" w:author="Chokka,Deepthi Tejaswani" w:date="2020-06-30T20:41:00Z">
                                <w:r w:rsidRPr="0070647F">
                                  <w:rPr>
                                    <w:rFonts w:ascii="Times New Roman" w:hAnsi="Times New Roman" w:cs="Times New Roman"/>
                                    <w:i/>
                                    <w:iCs/>
                                    <w:color w:val="808080"/>
                                    <w:sz w:val="24"/>
                                    <w:szCs w:val="24"/>
                                    <w:rPrChange w:id="1255" w:author="Chokka,Deepthi Tejaswani" w:date="2020-06-30T20:54:00Z">
                                      <w:rPr>
                                        <w:rFonts w:ascii="Consolas" w:hAnsi="Consolas"/>
                                        <w:i/>
                                        <w:iCs/>
                                        <w:color w:val="808080"/>
                                      </w:rPr>
                                    </w:rPrChange>
                                  </w:rPr>
                                  <w:t>it will start another activity and we will be redirected to the welcome page</w:t>
                                </w:r>
                              </w:ins>
                              <w:ins w:id="1256" w:author="Chokka,Deepthi Tejaswani" w:date="2020-06-30T20:38:00Z">
                                <w:r w:rsidRPr="0070647F">
                                  <w:rPr>
                                    <w:rFonts w:ascii="Times New Roman" w:hAnsi="Times New Roman" w:cs="Times New Roman"/>
                                    <w:i/>
                                    <w:iCs/>
                                    <w:color w:val="808080"/>
                                    <w:sz w:val="24"/>
                                    <w:szCs w:val="24"/>
                                    <w:rPrChange w:id="1257" w:author="Chokka,Deepthi Tejaswani" w:date="2020-06-30T20:54:00Z">
                                      <w:rPr>
                                        <w:rFonts w:ascii="Consolas" w:hAnsi="Consolas"/>
                                        <w:i/>
                                        <w:iCs/>
                                        <w:color w:val="808080"/>
                                      </w:rPr>
                                    </w:rPrChange>
                                  </w:rPr>
                                  <w:t xml:space="preserve"> --&gt;</w:t>
                                </w:r>
                              </w:ins>
                            </w:p>
                            <w:p w:rsidR="0070647F" w:rsidRPr="0070647F" w:rsidRDefault="0070647F" w:rsidP="00CC5D28">
                              <w:pPr>
                                <w:pStyle w:val="HTMLPreformatted"/>
                                <w:shd w:val="clear" w:color="auto" w:fill="FFFFFF"/>
                                <w:rPr>
                                  <w:ins w:id="1258" w:author="Chokka,Deepthi Tejaswani" w:date="2020-06-30T20:52:00Z"/>
                                  <w:rFonts w:ascii="Times New Roman" w:hAnsi="Times New Roman" w:cs="Times New Roman"/>
                                  <w:i/>
                                  <w:iCs/>
                                  <w:color w:val="808080"/>
                                  <w:sz w:val="24"/>
                                  <w:szCs w:val="24"/>
                                  <w:rPrChange w:id="1259" w:author="Chokka,Deepthi Tejaswani" w:date="2020-06-30T20:54:00Z">
                                    <w:rPr>
                                      <w:ins w:id="1260" w:author="Chokka,Deepthi Tejaswani" w:date="2020-06-30T20:52:00Z"/>
                                      <w:rFonts w:ascii="Consolas" w:hAnsi="Consolas"/>
                                      <w:i/>
                                      <w:iCs/>
                                      <w:color w:val="808080"/>
                                    </w:rPr>
                                  </w:rPrChange>
                                </w:rPr>
                              </w:pPr>
                            </w:p>
                            <w:p w:rsidR="00CC5D28" w:rsidRPr="0070647F" w:rsidRDefault="00CC5D28" w:rsidP="00CC5D28">
                              <w:pPr>
                                <w:pStyle w:val="HTMLPreformatted"/>
                                <w:shd w:val="clear" w:color="auto" w:fill="FFFFFF"/>
                                <w:rPr>
                                  <w:ins w:id="1261" w:author="Chokka,Deepthi Tejaswani" w:date="2020-06-30T20:52:00Z"/>
                                  <w:rFonts w:ascii="Times New Roman" w:hAnsi="Times New Roman" w:cs="Times New Roman"/>
                                  <w:color w:val="000000"/>
                                  <w:sz w:val="24"/>
                                  <w:szCs w:val="24"/>
                                  <w:rPrChange w:id="1262" w:author="Chokka,Deepthi Tejaswani" w:date="2020-06-30T20:54:00Z">
                                    <w:rPr>
                                      <w:ins w:id="1263" w:author="Chokka,Deepthi Tejaswani" w:date="2020-06-30T20:52:00Z"/>
                                      <w:rFonts w:ascii="Consolas" w:hAnsi="Consolas"/>
                                      <w:color w:val="000000"/>
                                    </w:rPr>
                                  </w:rPrChange>
                                </w:rPr>
                              </w:pPr>
                              <w:proofErr w:type="gramStart"/>
                              <w:ins w:id="1264" w:author="Chokka,Deepthi Tejaswani" w:date="2020-06-30T20:52:00Z">
                                <w:r w:rsidRPr="0070647F">
                                  <w:rPr>
                                    <w:rFonts w:ascii="Times New Roman" w:hAnsi="Times New Roman" w:cs="Times New Roman"/>
                                    <w:color w:val="000000"/>
                                    <w:sz w:val="24"/>
                                    <w:szCs w:val="24"/>
                                    <w:rPrChange w:id="1265"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266"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67" w:author="Chokka,Deepthi Tejaswani" w:date="2020-06-30T20:54:00Z">
                                      <w:rPr>
                                        <w:rFonts w:ascii="Consolas" w:hAnsi="Consolas"/>
                                        <w:color w:val="000000"/>
                                      </w:rPr>
                                    </w:rPrChange>
                                  </w:rPr>
                                  <w:t>email.isEmpty</w:t>
                                </w:r>
                                <w:proofErr w:type="spellEnd"/>
                                <w:r w:rsidRPr="0070647F">
                                  <w:rPr>
                                    <w:rFonts w:ascii="Times New Roman" w:hAnsi="Times New Roman" w:cs="Times New Roman"/>
                                    <w:color w:val="000000"/>
                                    <w:sz w:val="24"/>
                                    <w:szCs w:val="24"/>
                                    <w:rPrChange w:id="1268" w:author="Chokka,Deepthi Tejaswani" w:date="2020-06-30T20:54:00Z">
                                      <w:rPr>
                                        <w:rFonts w:ascii="Consolas" w:hAnsi="Consolas"/>
                                        <w:color w:val="000000"/>
                                      </w:rPr>
                                    </w:rPrChange>
                                  </w:rPr>
                                  <w:t xml:space="preserve">() &amp;&amp; </w:t>
                                </w:r>
                                <w:proofErr w:type="spellStart"/>
                                <w:r w:rsidRPr="0070647F">
                                  <w:rPr>
                                    <w:rFonts w:ascii="Times New Roman" w:hAnsi="Times New Roman" w:cs="Times New Roman"/>
                                    <w:color w:val="000000"/>
                                    <w:sz w:val="24"/>
                                    <w:szCs w:val="24"/>
                                    <w:rPrChange w:id="1269" w:author="Chokka,Deepthi Tejaswani" w:date="2020-06-30T20:54:00Z">
                                      <w:rPr>
                                        <w:rFonts w:ascii="Consolas" w:hAnsi="Consolas"/>
                                        <w:color w:val="000000"/>
                                      </w:rPr>
                                    </w:rPrChange>
                                  </w:rPr>
                                  <w:t>pwd.isEmpty</w:t>
                                </w:r>
                                <w:proofErr w:type="spellEnd"/>
                                <w:r w:rsidRPr="0070647F">
                                  <w:rPr>
                                    <w:rFonts w:ascii="Times New Roman" w:hAnsi="Times New Roman" w:cs="Times New Roman"/>
                                    <w:color w:val="000000"/>
                                    <w:sz w:val="24"/>
                                    <w:szCs w:val="24"/>
                                    <w:rPrChange w:id="1270"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271" w:author="Chokka,Deepthi Tejaswani" w:date="2020-06-30T20:52:00Z"/>
                                  <w:rFonts w:ascii="Times New Roman" w:hAnsi="Times New Roman" w:cs="Times New Roman"/>
                                  <w:color w:val="000000"/>
                                  <w:sz w:val="24"/>
                                  <w:szCs w:val="24"/>
                                  <w:rPrChange w:id="1272" w:author="Chokka,Deepthi Tejaswani" w:date="2020-06-30T20:54:00Z">
                                    <w:rPr>
                                      <w:ins w:id="1273" w:author="Chokka,Deepthi Tejaswani" w:date="2020-06-30T20:52:00Z"/>
                                      <w:rFonts w:ascii="Consolas" w:hAnsi="Consolas"/>
                                      <w:color w:val="000000"/>
                                    </w:rPr>
                                  </w:rPrChange>
                                </w:rPr>
                              </w:pPr>
                              <w:ins w:id="1274" w:author="Chokka,Deepthi Tejaswani" w:date="2020-06-30T20:52:00Z">
                                <w:r w:rsidRPr="0070647F">
                                  <w:rPr>
                                    <w:rFonts w:ascii="Times New Roman" w:hAnsi="Times New Roman" w:cs="Times New Roman"/>
                                    <w:color w:val="000000"/>
                                    <w:sz w:val="24"/>
                                    <w:szCs w:val="24"/>
                                    <w:rPrChange w:id="1275"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276" w:author="Chokka,Deepthi Tejaswani" w:date="2020-06-30T20:54:00Z">
                                      <w:rPr>
                                        <w:rFonts w:ascii="Consolas" w:hAnsi="Consolas"/>
                                        <w:color w:val="000000"/>
                                      </w:rPr>
                                    </w:rPrChange>
                                  </w:rPr>
                                  <w:t>mFirebaseAuth.signInWithEmailAndPassword</w:t>
                                </w:r>
                                <w:proofErr w:type="spellEnd"/>
                                <w:r w:rsidRPr="0070647F">
                                  <w:rPr>
                                    <w:rFonts w:ascii="Times New Roman" w:hAnsi="Times New Roman" w:cs="Times New Roman"/>
                                    <w:color w:val="000000"/>
                                    <w:sz w:val="24"/>
                                    <w:szCs w:val="24"/>
                                    <w:rPrChange w:id="1277" w:author="Chokka,Deepthi Tejaswani" w:date="2020-06-30T20:54:00Z">
                                      <w:rPr>
                                        <w:rFonts w:ascii="Consolas" w:hAnsi="Consolas"/>
                                        <w:color w:val="000000"/>
                                      </w:rPr>
                                    </w:rPrChange>
                                  </w:rPr>
                                  <w:t>(</w:t>
                                </w:r>
                                <w:proofErr w:type="gramEnd"/>
                                <w:r w:rsidRPr="0070647F">
                                  <w:rPr>
                                    <w:rFonts w:ascii="Times New Roman" w:hAnsi="Times New Roman" w:cs="Times New Roman"/>
                                    <w:color w:val="000000"/>
                                    <w:sz w:val="24"/>
                                    <w:szCs w:val="24"/>
                                    <w:rPrChange w:id="1278" w:author="Chokka,Deepthi Tejaswani" w:date="2020-06-30T20:54:00Z">
                                      <w:rPr>
                                        <w:rFonts w:ascii="Consolas" w:hAnsi="Consolas"/>
                                        <w:color w:val="000000"/>
                                      </w:rPr>
                                    </w:rPrChange>
                                  </w:rPr>
                                  <w:t xml:space="preserve">email, </w:t>
                                </w:r>
                                <w:proofErr w:type="spellStart"/>
                                <w:r w:rsidRPr="0070647F">
                                  <w:rPr>
                                    <w:rFonts w:ascii="Times New Roman" w:hAnsi="Times New Roman" w:cs="Times New Roman"/>
                                    <w:color w:val="000000"/>
                                    <w:sz w:val="24"/>
                                    <w:szCs w:val="24"/>
                                    <w:rPrChange w:id="1279" w:author="Chokka,Deepthi Tejaswani" w:date="2020-06-30T20:54:00Z">
                                      <w:rPr>
                                        <w:rFonts w:ascii="Consolas" w:hAnsi="Consolas"/>
                                        <w:color w:val="000000"/>
                                      </w:rPr>
                                    </w:rPrChange>
                                  </w:rPr>
                                  <w:t>pwd</w:t>
                                </w:r>
                                <w:proofErr w:type="spellEnd"/>
                                <w:r w:rsidRPr="0070647F">
                                  <w:rPr>
                                    <w:rFonts w:ascii="Times New Roman" w:hAnsi="Times New Roman" w:cs="Times New Roman"/>
                                    <w:color w:val="000000"/>
                                    <w:sz w:val="24"/>
                                    <w:szCs w:val="24"/>
                                    <w:rPrChange w:id="1280"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81" w:author="Chokka,Deepthi Tejaswani" w:date="2020-06-30T20:54:00Z">
                                      <w:rPr>
                                        <w:rFonts w:ascii="Consolas" w:hAnsi="Consolas"/>
                                        <w:color w:val="000000"/>
                                      </w:rPr>
                                    </w:rPrChange>
                                  </w:rPr>
                                  <w:t>addOnCompleteListener</w:t>
                                </w:r>
                                <w:proofErr w:type="spellEnd"/>
                                <w:r w:rsidRPr="0070647F">
                                  <w:rPr>
                                    <w:rFonts w:ascii="Times New Roman" w:hAnsi="Times New Roman" w:cs="Times New Roman"/>
                                    <w:color w:val="000000"/>
                                    <w:sz w:val="24"/>
                                    <w:szCs w:val="24"/>
                                    <w:rPrChange w:id="1282"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83" w:author="Chokka,Deepthi Tejaswani" w:date="2020-06-30T20:54:00Z">
                                      <w:rPr>
                                        <w:rFonts w:ascii="Consolas" w:hAnsi="Consolas"/>
                                        <w:color w:val="000000"/>
                                      </w:rPr>
                                    </w:rPrChange>
                                  </w:rPr>
                                  <w:t>LoginActivity.this</w:t>
                                </w:r>
                                <w:proofErr w:type="spellEnd"/>
                                <w:r w:rsidRPr="0070647F">
                                  <w:rPr>
                                    <w:rFonts w:ascii="Times New Roman" w:hAnsi="Times New Roman" w:cs="Times New Roman"/>
                                    <w:color w:val="000000"/>
                                    <w:sz w:val="24"/>
                                    <w:szCs w:val="24"/>
                                    <w:rPrChange w:id="1284" w:author="Chokka,Deepthi Tejaswani" w:date="2020-06-30T20:54:00Z">
                                      <w:rPr>
                                        <w:rFonts w:ascii="Consolas" w:hAnsi="Consolas"/>
                                        <w:color w:val="000000"/>
                                      </w:rPr>
                                    </w:rPrChange>
                                  </w:rPr>
                                  <w:t xml:space="preserve">, new </w:t>
                                </w:r>
                                <w:proofErr w:type="spellStart"/>
                                <w:r w:rsidRPr="0070647F">
                                  <w:rPr>
                                    <w:rFonts w:ascii="Times New Roman" w:hAnsi="Times New Roman" w:cs="Times New Roman"/>
                                    <w:color w:val="000000"/>
                                    <w:sz w:val="24"/>
                                    <w:szCs w:val="24"/>
                                    <w:rPrChange w:id="1285" w:author="Chokka,Deepthi Tejaswani" w:date="2020-06-30T20:54:00Z">
                                      <w:rPr>
                                        <w:rFonts w:ascii="Consolas" w:hAnsi="Consolas"/>
                                        <w:color w:val="000000"/>
                                      </w:rPr>
                                    </w:rPrChange>
                                  </w:rPr>
                                  <w:t>OnCompleteListener</w:t>
                                </w:r>
                                <w:proofErr w:type="spellEnd"/>
                                <w:r w:rsidRPr="0070647F">
                                  <w:rPr>
                                    <w:rFonts w:ascii="Times New Roman" w:hAnsi="Times New Roman" w:cs="Times New Roman"/>
                                    <w:color w:val="000000"/>
                                    <w:sz w:val="24"/>
                                    <w:szCs w:val="24"/>
                                    <w:rPrChange w:id="1286" w:author="Chokka,Deepthi Tejaswani" w:date="2020-06-30T20:54:00Z">
                                      <w:rPr>
                                        <w:rFonts w:ascii="Consolas" w:hAnsi="Consolas"/>
                                        <w:color w:val="000000"/>
                                      </w:rPr>
                                    </w:rPrChange>
                                  </w:rPr>
                                  <w:t>&lt;</w:t>
                                </w:r>
                                <w:proofErr w:type="spellStart"/>
                                <w:r w:rsidRPr="0070647F">
                                  <w:rPr>
                                    <w:rFonts w:ascii="Times New Roman" w:hAnsi="Times New Roman" w:cs="Times New Roman"/>
                                    <w:color w:val="000000"/>
                                    <w:sz w:val="24"/>
                                    <w:szCs w:val="24"/>
                                    <w:rPrChange w:id="1287"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288" w:author="Chokka,Deepthi Tejaswani" w:date="2020-06-30T20:54:00Z">
                                      <w:rPr>
                                        <w:rFonts w:ascii="Consolas" w:hAnsi="Consolas"/>
                                        <w:color w:val="000000"/>
                                      </w:rPr>
                                    </w:rPrChange>
                                  </w:rPr>
                                  <w:t>&gt;() {</w:t>
                                </w:r>
                              </w:ins>
                            </w:p>
                            <w:p w:rsidR="00CC5D28" w:rsidRPr="0070647F" w:rsidRDefault="00CC5D28" w:rsidP="00CC5D28">
                              <w:pPr>
                                <w:pStyle w:val="HTMLPreformatted"/>
                                <w:shd w:val="clear" w:color="auto" w:fill="FFFFFF"/>
                                <w:rPr>
                                  <w:ins w:id="1289" w:author="Chokka,Deepthi Tejaswani" w:date="2020-06-30T20:52:00Z"/>
                                  <w:rFonts w:ascii="Times New Roman" w:hAnsi="Times New Roman" w:cs="Times New Roman"/>
                                  <w:color w:val="000000"/>
                                  <w:sz w:val="24"/>
                                  <w:szCs w:val="24"/>
                                  <w:rPrChange w:id="1290" w:author="Chokka,Deepthi Tejaswani" w:date="2020-06-30T20:54:00Z">
                                    <w:rPr>
                                      <w:ins w:id="1291" w:author="Chokka,Deepthi Tejaswani" w:date="2020-06-30T20:52:00Z"/>
                                      <w:rFonts w:ascii="Consolas" w:hAnsi="Consolas"/>
                                      <w:color w:val="000000"/>
                                    </w:rPr>
                                  </w:rPrChange>
                                </w:rPr>
                              </w:pPr>
                              <w:ins w:id="1292" w:author="Chokka,Deepthi Tejaswani" w:date="2020-06-30T20:52:00Z">
                                <w:r w:rsidRPr="0070647F">
                                  <w:rPr>
                                    <w:rFonts w:ascii="Times New Roman" w:hAnsi="Times New Roman" w:cs="Times New Roman"/>
                                    <w:color w:val="000000"/>
                                    <w:sz w:val="24"/>
                                    <w:szCs w:val="24"/>
                                    <w:rPrChange w:id="1293" w:author="Chokka,Deepthi Tejaswani" w:date="2020-06-30T20:54:00Z">
                                      <w:rPr>
                                        <w:rFonts w:ascii="Consolas" w:hAnsi="Consolas"/>
                                        <w:color w:val="000000"/>
                                      </w:rPr>
                                    </w:rPrChange>
                                  </w:rPr>
                                  <w:t xml:space="preserve">                        @Override</w:t>
                                </w:r>
                              </w:ins>
                            </w:p>
                            <w:p w:rsidR="00CC5D28" w:rsidRPr="0070647F" w:rsidRDefault="00CC5D28" w:rsidP="00CC5D28">
                              <w:pPr>
                                <w:pStyle w:val="HTMLPreformatted"/>
                                <w:shd w:val="clear" w:color="auto" w:fill="FFFFFF"/>
                                <w:rPr>
                                  <w:ins w:id="1294" w:author="Chokka,Deepthi Tejaswani" w:date="2020-06-30T20:52:00Z"/>
                                  <w:rFonts w:ascii="Times New Roman" w:hAnsi="Times New Roman" w:cs="Times New Roman"/>
                                  <w:color w:val="000000"/>
                                  <w:sz w:val="24"/>
                                  <w:szCs w:val="24"/>
                                  <w:rPrChange w:id="1295" w:author="Chokka,Deepthi Tejaswani" w:date="2020-06-30T20:54:00Z">
                                    <w:rPr>
                                      <w:ins w:id="1296" w:author="Chokka,Deepthi Tejaswani" w:date="2020-06-30T20:52:00Z"/>
                                      <w:rFonts w:ascii="Consolas" w:hAnsi="Consolas"/>
                                      <w:color w:val="000000"/>
                                    </w:rPr>
                                  </w:rPrChange>
                                </w:rPr>
                              </w:pPr>
                              <w:ins w:id="1297" w:author="Chokka,Deepthi Tejaswani" w:date="2020-06-30T20:52:00Z">
                                <w:r w:rsidRPr="0070647F">
                                  <w:rPr>
                                    <w:rFonts w:ascii="Times New Roman" w:hAnsi="Times New Roman" w:cs="Times New Roman"/>
                                    <w:color w:val="000000"/>
                                    <w:sz w:val="24"/>
                                    <w:szCs w:val="24"/>
                                    <w:rPrChange w:id="1298"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299" w:author="Chokka,Deepthi Tejaswani" w:date="2020-06-30T20:54:00Z">
                                      <w:rPr>
                                        <w:rFonts w:ascii="Consolas" w:hAnsi="Consolas"/>
                                        <w:color w:val="000000"/>
                                      </w:rPr>
                                    </w:rPrChange>
                                  </w:rPr>
                                  <w:t>public</w:t>
                                </w:r>
                                <w:proofErr w:type="gramEnd"/>
                                <w:r w:rsidRPr="0070647F">
                                  <w:rPr>
                                    <w:rFonts w:ascii="Times New Roman" w:hAnsi="Times New Roman" w:cs="Times New Roman"/>
                                    <w:color w:val="000000"/>
                                    <w:sz w:val="24"/>
                                    <w:szCs w:val="24"/>
                                    <w:rPrChange w:id="1300" w:author="Chokka,Deepthi Tejaswani" w:date="2020-06-30T20:54:00Z">
                                      <w:rPr>
                                        <w:rFonts w:ascii="Consolas" w:hAnsi="Consolas"/>
                                        <w:color w:val="000000"/>
                                      </w:rPr>
                                    </w:rPrChange>
                                  </w:rPr>
                                  <w:t xml:space="preserve"> void </w:t>
                                </w:r>
                                <w:proofErr w:type="spellStart"/>
                                <w:r w:rsidRPr="0070647F">
                                  <w:rPr>
                                    <w:rFonts w:ascii="Times New Roman" w:hAnsi="Times New Roman" w:cs="Times New Roman"/>
                                    <w:color w:val="000000"/>
                                    <w:sz w:val="24"/>
                                    <w:szCs w:val="24"/>
                                    <w:rPrChange w:id="1301" w:author="Chokka,Deepthi Tejaswani" w:date="2020-06-30T20:54:00Z">
                                      <w:rPr>
                                        <w:rFonts w:ascii="Consolas" w:hAnsi="Consolas"/>
                                        <w:color w:val="000000"/>
                                      </w:rPr>
                                    </w:rPrChange>
                                  </w:rPr>
                                  <w:t>onComplete</w:t>
                                </w:r>
                                <w:proofErr w:type="spellEnd"/>
                                <w:r w:rsidRPr="0070647F">
                                  <w:rPr>
                                    <w:rFonts w:ascii="Times New Roman" w:hAnsi="Times New Roman" w:cs="Times New Roman"/>
                                    <w:color w:val="000000"/>
                                    <w:sz w:val="24"/>
                                    <w:szCs w:val="24"/>
                                    <w:rPrChange w:id="1302"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303" w:author="Chokka,Deepthi Tejaswani" w:date="2020-06-30T20:54:00Z">
                                      <w:rPr>
                                        <w:rFonts w:ascii="Consolas" w:hAnsi="Consolas"/>
                                        <w:color w:val="000000"/>
                                      </w:rPr>
                                    </w:rPrChange>
                                  </w:rPr>
                                  <w:t>NonNull</w:t>
                                </w:r>
                                <w:proofErr w:type="spellEnd"/>
                                <w:r w:rsidRPr="0070647F">
                                  <w:rPr>
                                    <w:rFonts w:ascii="Times New Roman" w:hAnsi="Times New Roman" w:cs="Times New Roman"/>
                                    <w:color w:val="000000"/>
                                    <w:sz w:val="24"/>
                                    <w:szCs w:val="24"/>
                                    <w:rPrChange w:id="1304" w:author="Chokka,Deepthi Tejaswani" w:date="2020-06-30T20:54:00Z">
                                      <w:rPr>
                                        <w:rFonts w:ascii="Consolas" w:hAnsi="Consolas"/>
                                        <w:color w:val="000000"/>
                                      </w:rPr>
                                    </w:rPrChange>
                                  </w:rPr>
                                  <w:t xml:space="preserve"> Task&lt;</w:t>
                                </w:r>
                                <w:proofErr w:type="spellStart"/>
                                <w:r w:rsidRPr="0070647F">
                                  <w:rPr>
                                    <w:rFonts w:ascii="Times New Roman" w:hAnsi="Times New Roman" w:cs="Times New Roman"/>
                                    <w:color w:val="000000"/>
                                    <w:sz w:val="24"/>
                                    <w:szCs w:val="24"/>
                                    <w:rPrChange w:id="1305"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306" w:author="Chokka,Deepthi Tejaswani" w:date="2020-06-30T20:54:00Z">
                                      <w:rPr>
                                        <w:rFonts w:ascii="Consolas" w:hAnsi="Consolas"/>
                                        <w:color w:val="000000"/>
                                      </w:rPr>
                                    </w:rPrChange>
                                  </w:rPr>
                                  <w:t>&gt; task) {</w:t>
                                </w:r>
                              </w:ins>
                            </w:p>
                            <w:p w:rsidR="00CC5D28" w:rsidRPr="0070647F" w:rsidRDefault="00CC5D28" w:rsidP="00CC5D28">
                              <w:pPr>
                                <w:pStyle w:val="HTMLPreformatted"/>
                                <w:shd w:val="clear" w:color="auto" w:fill="FFFFFF"/>
                                <w:rPr>
                                  <w:ins w:id="1307" w:author="Chokka,Deepthi Tejaswani" w:date="2020-06-30T20:52:00Z"/>
                                  <w:rFonts w:ascii="Times New Roman" w:hAnsi="Times New Roman" w:cs="Times New Roman"/>
                                  <w:color w:val="000000"/>
                                  <w:sz w:val="24"/>
                                  <w:szCs w:val="24"/>
                                  <w:rPrChange w:id="1308" w:author="Chokka,Deepthi Tejaswani" w:date="2020-06-30T20:54:00Z">
                                    <w:rPr>
                                      <w:ins w:id="1309" w:author="Chokka,Deepthi Tejaswani" w:date="2020-06-30T20:52:00Z"/>
                                      <w:rFonts w:ascii="Consolas" w:hAnsi="Consolas"/>
                                      <w:color w:val="000000"/>
                                    </w:rPr>
                                  </w:rPrChange>
                                </w:rPr>
                              </w:pPr>
                              <w:ins w:id="1310" w:author="Chokka,Deepthi Tejaswani" w:date="2020-06-30T20:52:00Z">
                                <w:r w:rsidRPr="0070647F">
                                  <w:rPr>
                                    <w:rFonts w:ascii="Times New Roman" w:hAnsi="Times New Roman" w:cs="Times New Roman"/>
                                    <w:color w:val="000000"/>
                                    <w:sz w:val="24"/>
                                    <w:szCs w:val="24"/>
                                    <w:rPrChange w:id="1311"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312"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313"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314" w:author="Chokka,Deepthi Tejaswani" w:date="2020-06-30T20:54:00Z">
                                      <w:rPr>
                                        <w:rFonts w:ascii="Consolas" w:hAnsi="Consolas"/>
                                        <w:color w:val="000000"/>
                                      </w:rPr>
                                    </w:rPrChange>
                                  </w:rPr>
                                  <w:t>task.isSuccessful</w:t>
                                </w:r>
                                <w:proofErr w:type="spellEnd"/>
                                <w:r w:rsidRPr="0070647F">
                                  <w:rPr>
                                    <w:rFonts w:ascii="Times New Roman" w:hAnsi="Times New Roman" w:cs="Times New Roman"/>
                                    <w:color w:val="000000"/>
                                    <w:sz w:val="24"/>
                                    <w:szCs w:val="24"/>
                                    <w:rPrChange w:id="1315"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316" w:author="Chokka,Deepthi Tejaswani" w:date="2020-06-30T20:52:00Z"/>
                                  <w:rFonts w:ascii="Times New Roman" w:hAnsi="Times New Roman" w:cs="Times New Roman"/>
                                  <w:color w:val="000000"/>
                                  <w:sz w:val="24"/>
                                  <w:szCs w:val="24"/>
                                  <w:rPrChange w:id="1317" w:author="Chokka,Deepthi Tejaswani" w:date="2020-06-30T20:54:00Z">
                                    <w:rPr>
                                      <w:ins w:id="1318" w:author="Chokka,Deepthi Tejaswani" w:date="2020-06-30T20:52:00Z"/>
                                      <w:rFonts w:ascii="Consolas" w:hAnsi="Consolas"/>
                                      <w:color w:val="000000"/>
                                    </w:rPr>
                                  </w:rPrChange>
                                </w:rPr>
                              </w:pPr>
                              <w:ins w:id="1319" w:author="Chokka,Deepthi Tejaswani" w:date="2020-06-30T20:52:00Z">
                                <w:r w:rsidRPr="0070647F">
                                  <w:rPr>
                                    <w:rFonts w:ascii="Times New Roman" w:hAnsi="Times New Roman" w:cs="Times New Roman"/>
                                    <w:color w:val="000000"/>
                                    <w:sz w:val="24"/>
                                    <w:szCs w:val="24"/>
                                    <w:rPrChange w:id="1320"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321" w:author="Chokka,Deepthi Tejaswani" w:date="2020-06-30T20:54:00Z">
                                      <w:rPr>
                                        <w:rFonts w:ascii="Consolas" w:hAnsi="Consolas"/>
                                        <w:color w:val="000000"/>
                                      </w:rPr>
                                    </w:rPrChange>
                                  </w:rPr>
                                  <w:t>Toast.makeText</w:t>
                                </w:r>
                                <w:proofErr w:type="spellEnd"/>
                                <w:r w:rsidRPr="0070647F">
                                  <w:rPr>
                                    <w:rFonts w:ascii="Times New Roman" w:hAnsi="Times New Roman" w:cs="Times New Roman"/>
                                    <w:color w:val="000000"/>
                                    <w:sz w:val="24"/>
                                    <w:szCs w:val="24"/>
                                    <w:rPrChange w:id="1322"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323" w:author="Chokka,Deepthi Tejaswani" w:date="2020-06-30T20:54:00Z">
                                      <w:rPr>
                                        <w:rFonts w:ascii="Consolas" w:hAnsi="Consolas"/>
                                        <w:color w:val="000000"/>
                                      </w:rPr>
                                    </w:rPrChange>
                                  </w:rPr>
                                  <w:t>LoginActivity.this,"Login</w:t>
                                </w:r>
                                <w:proofErr w:type="spellEnd"/>
                                <w:r w:rsidRPr="0070647F">
                                  <w:rPr>
                                    <w:rFonts w:ascii="Times New Roman" w:hAnsi="Times New Roman" w:cs="Times New Roman"/>
                                    <w:color w:val="000000"/>
                                    <w:sz w:val="24"/>
                                    <w:szCs w:val="24"/>
                                    <w:rPrChange w:id="1324" w:author="Chokka,Deepthi Tejaswani" w:date="2020-06-30T20:54:00Z">
                                      <w:rPr>
                                        <w:rFonts w:ascii="Consolas" w:hAnsi="Consolas"/>
                                        <w:color w:val="000000"/>
                                      </w:rPr>
                                    </w:rPrChange>
                                  </w:rPr>
                                  <w:t xml:space="preserve"> Error, Please Login Again",</w:t>
                                </w:r>
                                <w:proofErr w:type="spellStart"/>
                                <w:r w:rsidRPr="0070647F">
                                  <w:rPr>
                                    <w:rFonts w:ascii="Times New Roman" w:hAnsi="Times New Roman" w:cs="Times New Roman"/>
                                    <w:color w:val="000000"/>
                                    <w:sz w:val="24"/>
                                    <w:szCs w:val="24"/>
                                    <w:rPrChange w:id="1325" w:author="Chokka,Deepthi Tejaswani" w:date="2020-06-30T20:54:00Z">
                                      <w:rPr>
                                        <w:rFonts w:ascii="Consolas" w:hAnsi="Consolas"/>
                                        <w:color w:val="000000"/>
                                      </w:rPr>
                                    </w:rPrChange>
                                  </w:rPr>
                                  <w:t>Toast.LENGTH_SHORT</w:t>
                                </w:r>
                                <w:proofErr w:type="spellEnd"/>
                                <w:r w:rsidRPr="0070647F">
                                  <w:rPr>
                                    <w:rFonts w:ascii="Times New Roman" w:hAnsi="Times New Roman" w:cs="Times New Roman"/>
                                    <w:color w:val="000000"/>
                                    <w:sz w:val="24"/>
                                    <w:szCs w:val="24"/>
                                    <w:rPrChange w:id="1326" w:author="Chokka,Deepthi Tejaswani" w:date="2020-06-30T20:54:00Z">
                                      <w:rPr>
                                        <w:rFonts w:ascii="Consolas" w:hAnsi="Consolas"/>
                                        <w:color w:val="000000"/>
                                      </w:rPr>
                                    </w:rPrChange>
                                  </w:rPr>
                                  <w:t>).show();</w:t>
                                </w:r>
                              </w:ins>
                            </w:p>
                            <w:p w:rsidR="00CC5D28" w:rsidRPr="0070647F" w:rsidRDefault="00CC5D28" w:rsidP="00CC5D28">
                              <w:pPr>
                                <w:pStyle w:val="HTMLPreformatted"/>
                                <w:shd w:val="clear" w:color="auto" w:fill="FFFFFF"/>
                                <w:rPr>
                                  <w:ins w:id="1327" w:author="Chokka,Deepthi Tejaswani" w:date="2020-06-30T20:52:00Z"/>
                                  <w:rFonts w:ascii="Times New Roman" w:hAnsi="Times New Roman" w:cs="Times New Roman"/>
                                  <w:color w:val="000000"/>
                                  <w:sz w:val="24"/>
                                  <w:szCs w:val="24"/>
                                  <w:rPrChange w:id="1328" w:author="Chokka,Deepthi Tejaswani" w:date="2020-06-30T20:54:00Z">
                                    <w:rPr>
                                      <w:ins w:id="1329" w:author="Chokka,Deepthi Tejaswani" w:date="2020-06-30T20:52:00Z"/>
                                      <w:rFonts w:ascii="Consolas" w:hAnsi="Consolas"/>
                                      <w:color w:val="000000"/>
                                    </w:rPr>
                                  </w:rPrChange>
                                </w:rPr>
                              </w:pPr>
                              <w:ins w:id="1330" w:author="Chokka,Deepthi Tejaswani" w:date="2020-06-30T20:52:00Z">
                                <w:r w:rsidRPr="0070647F">
                                  <w:rPr>
                                    <w:rFonts w:ascii="Times New Roman" w:hAnsi="Times New Roman" w:cs="Times New Roman"/>
                                    <w:color w:val="000000"/>
                                    <w:sz w:val="24"/>
                                    <w:szCs w:val="24"/>
                                    <w:rPrChange w:id="1331"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332" w:author="Chokka,Deepthi Tejaswani" w:date="2020-06-30T20:52:00Z"/>
                                  <w:rFonts w:ascii="Times New Roman" w:hAnsi="Times New Roman" w:cs="Times New Roman"/>
                                  <w:color w:val="000000"/>
                                  <w:sz w:val="24"/>
                                  <w:szCs w:val="24"/>
                                  <w:rPrChange w:id="1333" w:author="Chokka,Deepthi Tejaswani" w:date="2020-06-30T20:54:00Z">
                                    <w:rPr>
                                      <w:ins w:id="1334" w:author="Chokka,Deepthi Tejaswani" w:date="2020-06-30T20:52:00Z"/>
                                      <w:rFonts w:ascii="Consolas" w:hAnsi="Consolas"/>
                                      <w:color w:val="000000"/>
                                    </w:rPr>
                                  </w:rPrChange>
                                </w:rPr>
                              </w:pPr>
                              <w:ins w:id="1335" w:author="Chokka,Deepthi Tejaswani" w:date="2020-06-30T20:52:00Z">
                                <w:r w:rsidRPr="0070647F">
                                  <w:rPr>
                                    <w:rFonts w:ascii="Times New Roman" w:hAnsi="Times New Roman" w:cs="Times New Roman"/>
                                    <w:color w:val="000000"/>
                                    <w:sz w:val="24"/>
                                    <w:szCs w:val="24"/>
                                    <w:rPrChange w:id="1336"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337" w:author="Chokka,Deepthi Tejaswani" w:date="2020-06-30T20:54:00Z">
                                      <w:rPr>
                                        <w:rFonts w:ascii="Consolas" w:hAnsi="Consolas"/>
                                        <w:color w:val="000000"/>
                                      </w:rPr>
                                    </w:rPrChange>
                                  </w:rPr>
                                  <w:t>else{</w:t>
                                </w:r>
                                <w:proofErr w:type="gramEnd"/>
                              </w:ins>
                            </w:p>
                            <w:p w:rsidR="00CC5D28" w:rsidRPr="0070647F" w:rsidRDefault="00CC5D28" w:rsidP="00CC5D28">
                              <w:pPr>
                                <w:pStyle w:val="HTMLPreformatted"/>
                                <w:shd w:val="clear" w:color="auto" w:fill="FFFFFF"/>
                                <w:rPr>
                                  <w:ins w:id="1338" w:author="Chokka,Deepthi Tejaswani" w:date="2020-06-30T20:52:00Z"/>
                                  <w:rFonts w:ascii="Times New Roman" w:hAnsi="Times New Roman" w:cs="Times New Roman"/>
                                  <w:color w:val="000000"/>
                                  <w:sz w:val="24"/>
                                  <w:szCs w:val="24"/>
                                  <w:rPrChange w:id="1339" w:author="Chokka,Deepthi Tejaswani" w:date="2020-06-30T20:54:00Z">
                                    <w:rPr>
                                      <w:ins w:id="1340" w:author="Chokka,Deepthi Tejaswani" w:date="2020-06-30T20:52:00Z"/>
                                      <w:rFonts w:ascii="Consolas" w:hAnsi="Consolas"/>
                                      <w:color w:val="000000"/>
                                    </w:rPr>
                                  </w:rPrChange>
                                </w:rPr>
                              </w:pPr>
                              <w:ins w:id="1341" w:author="Chokka,Deepthi Tejaswani" w:date="2020-06-30T20:52:00Z">
                                <w:r w:rsidRPr="0070647F">
                                  <w:rPr>
                                    <w:rFonts w:ascii="Times New Roman" w:hAnsi="Times New Roman" w:cs="Times New Roman"/>
                                    <w:color w:val="000000"/>
                                    <w:sz w:val="24"/>
                                    <w:szCs w:val="24"/>
                                    <w:rPrChange w:id="1342" w:author="Chokka,Deepthi Tejaswani" w:date="2020-06-30T20:54:00Z">
                                      <w:rPr>
                                        <w:rFonts w:ascii="Consolas" w:hAnsi="Consolas"/>
                                        <w:color w:val="000000"/>
                                      </w:rPr>
                                    </w:rPrChange>
                                  </w:rPr>
                                  <w:t xml:space="preserve">                                Intent </w:t>
                                </w:r>
                                <w:proofErr w:type="spellStart"/>
                                <w:r w:rsidRPr="0070647F">
                                  <w:rPr>
                                    <w:rFonts w:ascii="Times New Roman" w:hAnsi="Times New Roman" w:cs="Times New Roman"/>
                                    <w:color w:val="000000"/>
                                    <w:sz w:val="24"/>
                                    <w:szCs w:val="24"/>
                                    <w:rPrChange w:id="1343"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344" w:author="Chokka,Deepthi Tejaswani" w:date="2020-06-30T20:54:00Z">
                                      <w:rPr>
                                        <w:rFonts w:ascii="Consolas" w:hAnsi="Consolas"/>
                                        <w:color w:val="000000"/>
                                      </w:rPr>
                                    </w:rPrChange>
                                  </w:rPr>
                                  <w:t xml:space="preserve"> = new </w:t>
                                </w:r>
                                <w:proofErr w:type="gramStart"/>
                                <w:r w:rsidRPr="0070647F">
                                  <w:rPr>
                                    <w:rFonts w:ascii="Times New Roman" w:hAnsi="Times New Roman" w:cs="Times New Roman"/>
                                    <w:color w:val="000000"/>
                                    <w:sz w:val="24"/>
                                    <w:szCs w:val="24"/>
                                    <w:rPrChange w:id="1345" w:author="Chokka,Deepthi Tejaswani" w:date="2020-06-30T20:54:00Z">
                                      <w:rPr>
                                        <w:rFonts w:ascii="Consolas" w:hAnsi="Consolas"/>
                                        <w:color w:val="000000"/>
                                      </w:rPr>
                                    </w:rPrChange>
                                  </w:rPr>
                                  <w:t>Intent(</w:t>
                                </w:r>
                                <w:proofErr w:type="spellStart"/>
                                <w:proofErr w:type="gramEnd"/>
                                <w:r w:rsidRPr="0070647F">
                                  <w:rPr>
                                    <w:rFonts w:ascii="Times New Roman" w:hAnsi="Times New Roman" w:cs="Times New Roman"/>
                                    <w:color w:val="000000"/>
                                    <w:sz w:val="24"/>
                                    <w:szCs w:val="24"/>
                                    <w:rPrChange w:id="1346" w:author="Chokka,Deepthi Tejaswani" w:date="2020-06-30T20:54:00Z">
                                      <w:rPr>
                                        <w:rFonts w:ascii="Consolas" w:hAnsi="Consolas"/>
                                        <w:color w:val="000000"/>
                                      </w:rPr>
                                    </w:rPrChange>
                                  </w:rPr>
                                  <w:t>LoginActivity.this,HomeActivity.class</w:t>
                                </w:r>
                                <w:proofErr w:type="spellEnd"/>
                                <w:r w:rsidRPr="0070647F">
                                  <w:rPr>
                                    <w:rFonts w:ascii="Times New Roman" w:hAnsi="Times New Roman" w:cs="Times New Roman"/>
                                    <w:color w:val="000000"/>
                                    <w:sz w:val="24"/>
                                    <w:szCs w:val="24"/>
                                    <w:rPrChange w:id="1347"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348" w:author="Chokka,Deepthi Tejaswani" w:date="2020-06-30T20:52:00Z"/>
                                  <w:rFonts w:ascii="Times New Roman" w:hAnsi="Times New Roman" w:cs="Times New Roman"/>
                                  <w:color w:val="000000"/>
                                  <w:sz w:val="24"/>
                                  <w:szCs w:val="24"/>
                                  <w:rPrChange w:id="1349" w:author="Chokka,Deepthi Tejaswani" w:date="2020-06-30T20:54:00Z">
                                    <w:rPr>
                                      <w:ins w:id="1350" w:author="Chokka,Deepthi Tejaswani" w:date="2020-06-30T20:52:00Z"/>
                                      <w:rFonts w:ascii="Consolas" w:hAnsi="Consolas"/>
                                      <w:color w:val="000000"/>
                                    </w:rPr>
                                  </w:rPrChange>
                                </w:rPr>
                              </w:pPr>
                              <w:ins w:id="1351" w:author="Chokka,Deepthi Tejaswani" w:date="2020-06-30T20:52:00Z">
                                <w:r w:rsidRPr="0070647F">
                                  <w:rPr>
                                    <w:rFonts w:ascii="Times New Roman" w:hAnsi="Times New Roman" w:cs="Times New Roman"/>
                                    <w:color w:val="000000"/>
                                    <w:sz w:val="24"/>
                                    <w:szCs w:val="24"/>
                                    <w:rPrChange w:id="1352"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353" w:author="Chokka,Deepthi Tejaswani" w:date="2020-06-30T20:54:00Z">
                                      <w:rPr>
                                        <w:rFonts w:ascii="Consolas" w:hAnsi="Consolas"/>
                                        <w:color w:val="000000"/>
                                      </w:rPr>
                                    </w:rPrChange>
                                  </w:rPr>
                                  <w:t>startActivity</w:t>
                                </w:r>
                                <w:proofErr w:type="spellEnd"/>
                                <w:r w:rsidRPr="0070647F">
                                  <w:rPr>
                                    <w:rFonts w:ascii="Times New Roman" w:hAnsi="Times New Roman" w:cs="Times New Roman"/>
                                    <w:color w:val="000000"/>
                                    <w:sz w:val="24"/>
                                    <w:szCs w:val="24"/>
                                    <w:rPrChange w:id="1354"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355"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356"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357" w:author="Chokka,Deepthi Tejaswani" w:date="2020-06-30T20:52:00Z"/>
                                  <w:rFonts w:ascii="Times New Roman" w:hAnsi="Times New Roman" w:cs="Times New Roman"/>
                                  <w:color w:val="000000"/>
                                  <w:sz w:val="24"/>
                                  <w:szCs w:val="24"/>
                                  <w:rPrChange w:id="1358" w:author="Chokka,Deepthi Tejaswani" w:date="2020-06-30T20:54:00Z">
                                    <w:rPr>
                                      <w:ins w:id="1359" w:author="Chokka,Deepthi Tejaswani" w:date="2020-06-30T20:52:00Z"/>
                                      <w:rFonts w:ascii="Consolas" w:hAnsi="Consolas"/>
                                      <w:color w:val="000000"/>
                                    </w:rPr>
                                  </w:rPrChange>
                                </w:rPr>
                              </w:pPr>
                              <w:ins w:id="1360" w:author="Chokka,Deepthi Tejaswani" w:date="2020-06-30T20:52:00Z">
                                <w:r w:rsidRPr="0070647F">
                                  <w:rPr>
                                    <w:rFonts w:ascii="Times New Roman" w:hAnsi="Times New Roman" w:cs="Times New Roman"/>
                                    <w:color w:val="000000"/>
                                    <w:sz w:val="24"/>
                                    <w:szCs w:val="24"/>
                                    <w:rPrChange w:id="1361"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362" w:author="Chokka,Deepthi Tejaswani" w:date="2020-06-30T20:52:00Z"/>
                                  <w:rFonts w:ascii="Times New Roman" w:hAnsi="Times New Roman" w:cs="Times New Roman"/>
                                  <w:color w:val="000000"/>
                                  <w:sz w:val="24"/>
                                  <w:szCs w:val="24"/>
                                  <w:rPrChange w:id="1363" w:author="Chokka,Deepthi Tejaswani" w:date="2020-06-30T20:54:00Z">
                                    <w:rPr>
                                      <w:ins w:id="1364" w:author="Chokka,Deepthi Tejaswani" w:date="2020-06-30T20:52:00Z"/>
                                      <w:rFonts w:ascii="Consolas" w:hAnsi="Consolas"/>
                                      <w:color w:val="000000"/>
                                    </w:rPr>
                                  </w:rPrChange>
                                </w:rPr>
                              </w:pPr>
                              <w:ins w:id="1365" w:author="Chokka,Deepthi Tejaswani" w:date="2020-06-30T20:52:00Z">
                                <w:r w:rsidRPr="0070647F">
                                  <w:rPr>
                                    <w:rFonts w:ascii="Times New Roman" w:hAnsi="Times New Roman" w:cs="Times New Roman"/>
                                    <w:color w:val="000000"/>
                                    <w:sz w:val="24"/>
                                    <w:szCs w:val="24"/>
                                    <w:rPrChange w:id="1366"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367" w:author="Chokka,Deepthi Tejaswani" w:date="2020-06-30T20:52:00Z"/>
                                  <w:rFonts w:ascii="Times New Roman" w:hAnsi="Times New Roman" w:cs="Times New Roman"/>
                                  <w:color w:val="000000"/>
                                  <w:sz w:val="24"/>
                                  <w:szCs w:val="24"/>
                                  <w:rPrChange w:id="1368" w:author="Chokka,Deepthi Tejaswani" w:date="2020-06-30T20:54:00Z">
                                    <w:rPr>
                                      <w:ins w:id="1369" w:author="Chokka,Deepthi Tejaswani" w:date="2020-06-30T20:52:00Z"/>
                                      <w:rFonts w:ascii="Consolas" w:hAnsi="Consolas"/>
                                      <w:color w:val="000000"/>
                                    </w:rPr>
                                  </w:rPrChange>
                                </w:rPr>
                              </w:pPr>
                              <w:ins w:id="1370" w:author="Chokka,Deepthi Tejaswani" w:date="2020-06-30T20:52:00Z">
                                <w:r w:rsidRPr="0070647F">
                                  <w:rPr>
                                    <w:rFonts w:ascii="Times New Roman" w:hAnsi="Times New Roman" w:cs="Times New Roman"/>
                                    <w:color w:val="000000"/>
                                    <w:sz w:val="24"/>
                                    <w:szCs w:val="24"/>
                                    <w:rPrChange w:id="1371"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372" w:author="Chokka,Deepthi Tejaswani" w:date="2020-06-30T20:38:00Z"/>
                                  <w:rFonts w:ascii="Times New Roman" w:hAnsi="Times New Roman" w:cs="Times New Roman"/>
                                  <w:color w:val="000000"/>
                                  <w:sz w:val="24"/>
                                  <w:szCs w:val="24"/>
                                  <w:rPrChange w:id="1373" w:author="Chokka,Deepthi Tejaswani" w:date="2020-06-30T20:54:00Z">
                                    <w:rPr>
                                      <w:ins w:id="1374" w:author="Chokka,Deepthi Tejaswani" w:date="2020-06-30T20:38:00Z"/>
                                      <w:rFonts w:ascii="Consolas" w:hAnsi="Consolas"/>
                                      <w:color w:val="000000"/>
                                    </w:rPr>
                                  </w:rPrChange>
                                </w:rPr>
                              </w:pPr>
                              <w:ins w:id="1375" w:author="Chokka,Deepthi Tejaswani" w:date="2020-06-30T20:52:00Z">
                                <w:r w:rsidRPr="0070647F">
                                  <w:rPr>
                                    <w:rFonts w:ascii="Times New Roman" w:hAnsi="Times New Roman" w:cs="Times New Roman"/>
                                    <w:color w:val="000000"/>
                                    <w:sz w:val="24"/>
                                    <w:szCs w:val="24"/>
                                    <w:rPrChange w:id="1376" w:author="Chokka,Deepthi Tejaswani" w:date="2020-06-30T20:54:00Z">
                                      <w:rPr>
                                        <w:rFonts w:ascii="Consolas" w:hAnsi="Consolas"/>
                                        <w:color w:val="000000"/>
                                      </w:rPr>
                                    </w:rPrChange>
                                  </w:rPr>
                                  <w:t xml:space="preserve">                }</w:t>
                                </w:r>
                              </w:ins>
                            </w:p>
                            <w:p w:rsidR="00CC5D28" w:rsidRPr="0070647F" w:rsidRDefault="00CC5D28">
                              <w:pPr>
                                <w:rPr>
                                  <w:ins w:id="1377" w:author="Chokka,Deepthi Tejaswani" w:date="2020-06-30T20:29:00Z"/>
                                  <w:rFonts w:ascii="Times New Roman" w:hAnsi="Times New Roman"/>
                                  <w:szCs w:val="24"/>
                                  <w:rPrChange w:id="1378" w:author="Chokka,Deepthi Tejaswani" w:date="2020-06-30T20:54:00Z">
                                    <w:rPr>
                                      <w:ins w:id="1379" w:author="Chokka,Deepthi Tejaswani" w:date="2020-06-30T20:29:00Z"/>
                                    </w:rPr>
                                  </w:rPrChange>
                                </w:rPr>
                                <w:pPrChange w:id="1380" w:author="Chokka,Deepthi Tejaswani" w:date="2020-06-30T20:27:00Z">
                                  <w:pPr>
                                    <w:jc w:val="center"/>
                                  </w:pPr>
                                </w:pPrChange>
                              </w:pPr>
                            </w:p>
                            <w:p w:rsidR="00CC5D28" w:rsidRPr="0070647F" w:rsidRDefault="00CC5D28">
                              <w:pPr>
                                <w:rPr>
                                  <w:ins w:id="1381" w:author="Chokka,Deepthi Tejaswani" w:date="2020-06-30T20:32:00Z"/>
                                  <w:rFonts w:ascii="Times New Roman" w:hAnsi="Times New Roman"/>
                                  <w:szCs w:val="24"/>
                                  <w:rPrChange w:id="1382" w:author="Chokka,Deepthi Tejaswani" w:date="2020-06-30T20:54:00Z">
                                    <w:rPr>
                                      <w:ins w:id="1383" w:author="Chokka,Deepthi Tejaswani" w:date="2020-06-30T20:32:00Z"/>
                                    </w:rPr>
                                  </w:rPrChange>
                                </w:rPr>
                              </w:pPr>
                              <w:ins w:id="1384" w:author="Chokka,Deepthi Tejaswani" w:date="2020-06-30T20:32:00Z">
                                <w:r w:rsidRPr="0070647F">
                                  <w:rPr>
                                    <w:rFonts w:ascii="Times New Roman" w:hAnsi="Times New Roman"/>
                                    <w:szCs w:val="24"/>
                                    <w:rPrChange w:id="1385" w:author="Chokka,Deepthi Tejaswani" w:date="2020-06-30T20:54:00Z">
                                      <w:rPr/>
                                    </w:rPrChange>
                                  </w:rPr>
                                  <w:t>…………………………………………….</w:t>
                                </w:r>
                              </w:ins>
                            </w:p>
                            <w:p w:rsidR="00CC5D28" w:rsidRPr="0070647F" w:rsidRDefault="00CC5D28">
                              <w:pPr>
                                <w:rPr>
                                  <w:ins w:id="1386" w:author="Chokka,Deepthi Tejaswani" w:date="2020-06-30T20:32:00Z"/>
                                  <w:rFonts w:ascii="Times New Roman" w:hAnsi="Times New Roman"/>
                                  <w:szCs w:val="24"/>
                                  <w:rPrChange w:id="1387" w:author="Chokka,Deepthi Tejaswani" w:date="2020-06-30T20:54:00Z">
                                    <w:rPr>
                                      <w:ins w:id="1388" w:author="Chokka,Deepthi Tejaswani" w:date="2020-06-30T20:32:00Z"/>
                                    </w:rPr>
                                  </w:rPrChange>
                                </w:rPr>
                              </w:pPr>
                              <w:ins w:id="1389" w:author="Chokka,Deepthi Tejaswani" w:date="2020-06-30T20:32:00Z">
                                <w:r w:rsidRPr="0070647F">
                                  <w:rPr>
                                    <w:rFonts w:ascii="Times New Roman" w:hAnsi="Times New Roman"/>
                                    <w:szCs w:val="24"/>
                                    <w:rPrChange w:id="1390" w:author="Chokka,Deepthi Tejaswani" w:date="2020-06-30T20:54:00Z">
                                      <w:rPr/>
                                    </w:rPrChange>
                                  </w:rPr>
                                  <w:t>…………………………………………….</w:t>
                                </w:r>
                              </w:ins>
                            </w:p>
                            <w:p w:rsidR="00CC5D28" w:rsidRPr="0070647F" w:rsidRDefault="00CC5D28">
                              <w:pPr>
                                <w:rPr>
                                  <w:rFonts w:ascii="Times New Roman" w:hAnsi="Times New Roman"/>
                                  <w:szCs w:val="24"/>
                                  <w:rPrChange w:id="1391" w:author="Chokka,Deepthi Tejaswani" w:date="2020-06-30T20:54:00Z">
                                    <w:rPr/>
                                  </w:rPrChange>
                                </w:rPr>
                              </w:pPr>
                              <w:ins w:id="1392" w:author="Chokka,Deepthi Tejaswani" w:date="2020-06-30T20:32:00Z">
                                <w:r w:rsidRPr="0070647F">
                                  <w:rPr>
                                    <w:rFonts w:ascii="Times New Roman" w:hAnsi="Times New Roman"/>
                                    <w:szCs w:val="24"/>
                                    <w:rPrChange w:id="1393" w:author="Chokka,Deepthi Tejaswani" w:date="2020-06-30T20:54: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AFCB2" id="Rectangle 21" o:spid="_x0000_s1030" style="position:absolute;margin-left:0;margin-top:13.5pt;width:477.8pt;height:38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rsidR="00CC5D28" w:rsidRPr="0070647F" w:rsidRDefault="00CC5D28" w:rsidP="00CC5D28">
                        <w:pPr>
                          <w:rPr>
                            <w:ins w:id="1663" w:author="Chokka,Deepthi Tejaswani" w:date="2020-06-30T20:31:00Z"/>
                            <w:rFonts w:ascii="Times New Roman" w:hAnsi="Times New Roman"/>
                            <w:szCs w:val="24"/>
                            <w:rPrChange w:id="1664" w:author="Chokka,Deepthi Tejaswani" w:date="2020-06-30T20:54:00Z">
                              <w:rPr>
                                <w:ins w:id="1665" w:author="Chokka,Deepthi Tejaswani" w:date="2020-06-30T20:31:00Z"/>
                              </w:rPr>
                            </w:rPrChange>
                          </w:rPr>
                          <w:pPrChange w:id="1666" w:author="Chokka,Deepthi Tejaswani" w:date="2020-06-30T20:27:00Z">
                            <w:pPr>
                              <w:jc w:val="center"/>
                            </w:pPr>
                          </w:pPrChange>
                        </w:pPr>
                        <w:ins w:id="1667" w:author="Chokka,Deepthi Tejaswani" w:date="2020-06-30T20:29:00Z">
                          <w:r w:rsidRPr="0070647F">
                            <w:rPr>
                              <w:rFonts w:ascii="Times New Roman" w:hAnsi="Times New Roman"/>
                              <w:szCs w:val="24"/>
                              <w:rPrChange w:id="1668" w:author="Chokka,Deepthi Tejaswani" w:date="2020-06-30T20:54:00Z">
                                <w:rPr/>
                              </w:rPrChange>
                            </w:rPr>
                            <w:t>…………………………………………….</w:t>
                          </w:r>
                        </w:ins>
                      </w:p>
                      <w:p w:rsidR="00CC5D28" w:rsidRPr="0070647F" w:rsidRDefault="00CC5D28" w:rsidP="00CC5D28">
                        <w:pPr>
                          <w:rPr>
                            <w:ins w:id="1669" w:author="Chokka,Deepthi Tejaswani" w:date="2020-06-30T20:31:00Z"/>
                            <w:rFonts w:ascii="Times New Roman" w:hAnsi="Times New Roman"/>
                            <w:szCs w:val="24"/>
                            <w:rPrChange w:id="1670" w:author="Chokka,Deepthi Tejaswani" w:date="2020-06-30T20:54:00Z">
                              <w:rPr>
                                <w:ins w:id="1671" w:author="Chokka,Deepthi Tejaswani" w:date="2020-06-30T20:31:00Z"/>
                              </w:rPr>
                            </w:rPrChange>
                          </w:rPr>
                          <w:pPrChange w:id="1672" w:author="Chokka,Deepthi Tejaswani" w:date="2020-06-30T20:27:00Z">
                            <w:pPr>
                              <w:jc w:val="center"/>
                            </w:pPr>
                          </w:pPrChange>
                        </w:pPr>
                        <w:ins w:id="1673" w:author="Chokka,Deepthi Tejaswani" w:date="2020-06-30T20:31:00Z">
                          <w:r w:rsidRPr="0070647F">
                            <w:rPr>
                              <w:rFonts w:ascii="Times New Roman" w:hAnsi="Times New Roman"/>
                              <w:szCs w:val="24"/>
                              <w:rPrChange w:id="1674" w:author="Chokka,Deepthi Tejaswani" w:date="2020-06-30T20:54:00Z">
                                <w:rPr/>
                              </w:rPrChange>
                            </w:rPr>
                            <w:t>…………………………………………….</w:t>
                          </w:r>
                        </w:ins>
                      </w:p>
                      <w:p w:rsidR="00CC5D28" w:rsidRPr="0070647F" w:rsidRDefault="00CC5D28" w:rsidP="00CC5D28">
                        <w:pPr>
                          <w:rPr>
                            <w:ins w:id="1675" w:author="Chokka,Deepthi Tejaswani" w:date="2020-06-30T20:37:00Z"/>
                            <w:rFonts w:ascii="Times New Roman" w:hAnsi="Times New Roman"/>
                            <w:szCs w:val="24"/>
                            <w:rPrChange w:id="1676" w:author="Chokka,Deepthi Tejaswani" w:date="2020-06-30T20:54:00Z">
                              <w:rPr>
                                <w:ins w:id="1677" w:author="Chokka,Deepthi Tejaswani" w:date="2020-06-30T20:37:00Z"/>
                              </w:rPr>
                            </w:rPrChange>
                          </w:rPr>
                          <w:pPrChange w:id="1678" w:author="Chokka,Deepthi Tejaswani" w:date="2020-06-30T20:27:00Z">
                            <w:pPr>
                              <w:jc w:val="center"/>
                            </w:pPr>
                          </w:pPrChange>
                        </w:pPr>
                        <w:ins w:id="1679" w:author="Chokka,Deepthi Tejaswani" w:date="2020-06-30T20:31:00Z">
                          <w:r w:rsidRPr="0070647F">
                            <w:rPr>
                              <w:rFonts w:ascii="Times New Roman" w:hAnsi="Times New Roman"/>
                              <w:szCs w:val="24"/>
                              <w:rPrChange w:id="1680" w:author="Chokka,Deepthi Tejaswani" w:date="2020-06-30T20:54:00Z">
                                <w:rPr/>
                              </w:rPrChange>
                            </w:rPr>
                            <w:t>…………………………………………….</w:t>
                          </w:r>
                        </w:ins>
                      </w:p>
                      <w:p w:rsidR="00CC5D28" w:rsidRDefault="00CC5D28" w:rsidP="00CC5D28">
                        <w:pPr>
                          <w:pStyle w:val="HTMLPreformatted"/>
                          <w:shd w:val="clear" w:color="auto" w:fill="FFFFFF"/>
                          <w:rPr>
                            <w:ins w:id="1681" w:author="Chokka,Deepthi Tejaswani" w:date="2020-06-30T20:56:00Z"/>
                            <w:rFonts w:ascii="Times New Roman" w:hAnsi="Times New Roman" w:cs="Times New Roman"/>
                            <w:i/>
                            <w:iCs/>
                            <w:color w:val="808080"/>
                            <w:sz w:val="24"/>
                            <w:szCs w:val="24"/>
                          </w:rPr>
                        </w:pPr>
                        <w:ins w:id="1682" w:author="Chokka,Deepthi Tejaswani" w:date="2020-06-30T20:38:00Z">
                          <w:r w:rsidRPr="0070647F">
                            <w:rPr>
                              <w:rFonts w:ascii="Times New Roman" w:hAnsi="Times New Roman" w:cs="Times New Roman"/>
                              <w:i/>
                              <w:iCs/>
                              <w:color w:val="808080"/>
                              <w:sz w:val="24"/>
                              <w:szCs w:val="24"/>
                              <w:rPrChange w:id="1683" w:author="Chokka,Deepthi Tejaswani" w:date="2020-06-30T20:54:00Z">
                                <w:rPr>
                                  <w:rFonts w:ascii="Consolas" w:hAnsi="Consolas"/>
                                  <w:i/>
                                  <w:iCs/>
                                  <w:color w:val="808080"/>
                                </w:rPr>
                              </w:rPrChange>
                            </w:rPr>
                            <w:t>&lt;!</w:t>
                          </w:r>
                          <w:r w:rsidRPr="0070647F">
                            <w:rPr>
                              <w:rFonts w:ascii="Times New Roman" w:hAnsi="Times New Roman" w:cs="Times New Roman"/>
                              <w:i/>
                              <w:iCs/>
                              <w:color w:val="808080"/>
                              <w:sz w:val="24"/>
                              <w:szCs w:val="24"/>
                              <w:rPrChange w:id="1684" w:author="Chokka,Deepthi Tejaswani" w:date="2020-06-30T20:54:00Z">
                                <w:rPr>
                                  <w:rFonts w:ascii="Consolas" w:hAnsi="Consolas"/>
                                  <w:i/>
                                  <w:iCs/>
                                  <w:color w:val="808080"/>
                                </w:rPr>
                              </w:rPrChange>
                            </w:rPr>
                            <w:t>—If the text view of email and password is empty then it will provide a to</w:t>
                          </w:r>
                          <w:r w:rsidR="0070647F">
                            <w:rPr>
                              <w:rFonts w:ascii="Times New Roman" w:hAnsi="Times New Roman" w:cs="Times New Roman"/>
                              <w:i/>
                              <w:iCs/>
                              <w:color w:val="808080"/>
                              <w:sz w:val="24"/>
                              <w:szCs w:val="24"/>
                              <w:rPrChange w:id="1685" w:author="Chokka,Deepthi Tejaswani" w:date="2020-06-30T20:54:00Z">
                                <w:rPr>
                                  <w:rFonts w:ascii="Times New Roman" w:hAnsi="Times New Roman" w:cs="Times New Roman"/>
                                  <w:i/>
                                  <w:iCs/>
                                  <w:color w:val="808080"/>
                                  <w:sz w:val="24"/>
                                  <w:szCs w:val="24"/>
                                </w:rPr>
                              </w:rPrChange>
                            </w:rPr>
                            <w:t xml:space="preserve">ast message stating that login </w:t>
                          </w:r>
                          <w:r w:rsidR="0070647F">
                            <w:rPr>
                              <w:rFonts w:ascii="Times New Roman" w:hAnsi="Times New Roman" w:cs="Times New Roman"/>
                              <w:i/>
                              <w:iCs/>
                              <w:color w:val="808080"/>
                              <w:sz w:val="24"/>
                              <w:szCs w:val="24"/>
                              <w:rPrChange w:id="1686" w:author="Chokka,Deepthi Tejaswani" w:date="2020-06-30T20:54:00Z">
                                <w:rPr>
                                  <w:rFonts w:ascii="Times New Roman" w:hAnsi="Times New Roman" w:cs="Times New Roman"/>
                                  <w:i/>
                                  <w:iCs/>
                                  <w:color w:val="808080"/>
                                  <w:sz w:val="24"/>
                                  <w:szCs w:val="24"/>
                                </w:rPr>
                              </w:rPrChange>
                            </w:rPr>
                            <w:t>error</w:t>
                          </w:r>
                          <w:bookmarkStart w:id="1687" w:name="_GoBack"/>
                          <w:bookmarkEnd w:id="1687"/>
                          <w:r w:rsidR="0070647F">
                            <w:rPr>
                              <w:rFonts w:ascii="Times New Roman" w:hAnsi="Times New Roman" w:cs="Times New Roman"/>
                              <w:i/>
                              <w:iCs/>
                              <w:color w:val="808080"/>
                              <w:sz w:val="24"/>
                              <w:szCs w:val="24"/>
                              <w:rPrChange w:id="1688" w:author="Chokka,Deepthi Tejaswani" w:date="2020-06-30T20:54:00Z">
                                <w:rPr>
                                  <w:rFonts w:ascii="Times New Roman" w:hAnsi="Times New Roman" w:cs="Times New Roman"/>
                                  <w:i/>
                                  <w:iCs/>
                                  <w:color w:val="808080"/>
                                  <w:sz w:val="24"/>
                                  <w:szCs w:val="24"/>
                                </w:rPr>
                              </w:rPrChange>
                            </w:rPr>
                            <w:t>, please login</w:t>
                          </w:r>
                          <w:r w:rsidRPr="0070647F">
                            <w:rPr>
                              <w:rFonts w:ascii="Times New Roman" w:hAnsi="Times New Roman" w:cs="Times New Roman"/>
                              <w:i/>
                              <w:iCs/>
                              <w:color w:val="808080"/>
                              <w:sz w:val="24"/>
                              <w:szCs w:val="24"/>
                              <w:rPrChange w:id="1689"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690" w:author="Chokka,Deepthi Tejaswani" w:date="2020-06-30T20:54:00Z">
                                <w:rPr>
                                  <w:rFonts w:ascii="Consolas" w:hAnsi="Consolas"/>
                                  <w:i/>
                                  <w:iCs/>
                                  <w:color w:val="808080"/>
                                </w:rPr>
                              </w:rPrChange>
                            </w:rPr>
                            <w:br/>
                            <w:t>&lt;!</w:t>
                          </w:r>
                        </w:ins>
                        <w:ins w:id="1691" w:author="Chokka,Deepthi Tejaswani" w:date="2020-06-30T20:41:00Z">
                          <w:r w:rsidRPr="0070647F">
                            <w:rPr>
                              <w:rFonts w:ascii="Times New Roman" w:hAnsi="Times New Roman" w:cs="Times New Roman"/>
                              <w:i/>
                              <w:iCs/>
                              <w:color w:val="808080"/>
                              <w:sz w:val="24"/>
                              <w:szCs w:val="24"/>
                              <w:rPrChange w:id="1692" w:author="Chokka,Deepthi Tejaswani" w:date="2020-06-30T20:54:00Z">
                                <w:rPr>
                                  <w:rFonts w:ascii="Consolas" w:hAnsi="Consolas"/>
                                  <w:i/>
                                  <w:iCs/>
                                  <w:color w:val="808080"/>
                                </w:rPr>
                              </w:rPrChange>
                            </w:rPr>
                            <w:t>—</w:t>
                          </w:r>
                        </w:ins>
                        <w:ins w:id="1693" w:author="Chokka,Deepthi Tejaswani" w:date="2020-06-30T20:38:00Z">
                          <w:r w:rsidRPr="0070647F">
                            <w:rPr>
                              <w:rFonts w:ascii="Times New Roman" w:hAnsi="Times New Roman" w:cs="Times New Roman"/>
                              <w:i/>
                              <w:iCs/>
                              <w:color w:val="808080"/>
                              <w:sz w:val="24"/>
                              <w:szCs w:val="24"/>
                              <w:rPrChange w:id="1694" w:author="Chokka,Deepthi Tejaswani" w:date="2020-06-30T20:54:00Z">
                                <w:rPr>
                                  <w:rFonts w:ascii="Consolas" w:hAnsi="Consolas"/>
                                  <w:i/>
                                  <w:iCs/>
                                  <w:color w:val="808080"/>
                                </w:rPr>
                              </w:rPrChange>
                            </w:rPr>
                            <w:t xml:space="preserve">otherwise </w:t>
                          </w:r>
                        </w:ins>
                        <w:ins w:id="1695" w:author="Chokka,Deepthi Tejaswani" w:date="2020-06-30T20:41:00Z">
                          <w:r w:rsidRPr="0070647F">
                            <w:rPr>
                              <w:rFonts w:ascii="Times New Roman" w:hAnsi="Times New Roman" w:cs="Times New Roman"/>
                              <w:i/>
                              <w:iCs/>
                              <w:color w:val="808080"/>
                              <w:sz w:val="24"/>
                              <w:szCs w:val="24"/>
                              <w:rPrChange w:id="1696" w:author="Chokka,Deepthi Tejaswani" w:date="2020-06-30T20:54:00Z">
                                <w:rPr>
                                  <w:rFonts w:ascii="Consolas" w:hAnsi="Consolas"/>
                                  <w:i/>
                                  <w:iCs/>
                                  <w:color w:val="808080"/>
                                </w:rPr>
                              </w:rPrChange>
                            </w:rPr>
                            <w:t>it will start another activity and we will be redirected to the welcome page</w:t>
                          </w:r>
                        </w:ins>
                        <w:ins w:id="1697" w:author="Chokka,Deepthi Tejaswani" w:date="2020-06-30T20:38:00Z">
                          <w:r w:rsidRPr="0070647F">
                            <w:rPr>
                              <w:rFonts w:ascii="Times New Roman" w:hAnsi="Times New Roman" w:cs="Times New Roman"/>
                              <w:i/>
                              <w:iCs/>
                              <w:color w:val="808080"/>
                              <w:sz w:val="24"/>
                              <w:szCs w:val="24"/>
                              <w:rPrChange w:id="1698" w:author="Chokka,Deepthi Tejaswani" w:date="2020-06-30T20:54:00Z">
                                <w:rPr>
                                  <w:rFonts w:ascii="Consolas" w:hAnsi="Consolas"/>
                                  <w:i/>
                                  <w:iCs/>
                                  <w:color w:val="808080"/>
                                </w:rPr>
                              </w:rPrChange>
                            </w:rPr>
                            <w:t xml:space="preserve"> --&gt;</w:t>
                          </w:r>
                        </w:ins>
                      </w:p>
                      <w:p w:rsidR="0070647F" w:rsidRPr="0070647F" w:rsidRDefault="0070647F" w:rsidP="00CC5D28">
                        <w:pPr>
                          <w:pStyle w:val="HTMLPreformatted"/>
                          <w:shd w:val="clear" w:color="auto" w:fill="FFFFFF"/>
                          <w:rPr>
                            <w:ins w:id="1699" w:author="Chokka,Deepthi Tejaswani" w:date="2020-06-30T20:52:00Z"/>
                            <w:rFonts w:ascii="Times New Roman" w:hAnsi="Times New Roman" w:cs="Times New Roman"/>
                            <w:i/>
                            <w:iCs/>
                            <w:color w:val="808080"/>
                            <w:sz w:val="24"/>
                            <w:szCs w:val="24"/>
                            <w:rPrChange w:id="1700" w:author="Chokka,Deepthi Tejaswani" w:date="2020-06-30T20:54:00Z">
                              <w:rPr>
                                <w:ins w:id="1701" w:author="Chokka,Deepthi Tejaswani" w:date="2020-06-30T20:52:00Z"/>
                                <w:rFonts w:ascii="Consolas" w:hAnsi="Consolas"/>
                                <w:i/>
                                <w:iCs/>
                                <w:color w:val="808080"/>
                              </w:rPr>
                            </w:rPrChange>
                          </w:rPr>
                        </w:pPr>
                      </w:p>
                      <w:p w:rsidR="00CC5D28" w:rsidRPr="0070647F" w:rsidRDefault="00CC5D28" w:rsidP="00CC5D28">
                        <w:pPr>
                          <w:pStyle w:val="HTMLPreformatted"/>
                          <w:shd w:val="clear" w:color="auto" w:fill="FFFFFF"/>
                          <w:rPr>
                            <w:ins w:id="1702" w:author="Chokka,Deepthi Tejaswani" w:date="2020-06-30T20:52:00Z"/>
                            <w:rFonts w:ascii="Times New Roman" w:hAnsi="Times New Roman" w:cs="Times New Roman"/>
                            <w:color w:val="000000"/>
                            <w:sz w:val="24"/>
                            <w:szCs w:val="24"/>
                            <w:rPrChange w:id="1703" w:author="Chokka,Deepthi Tejaswani" w:date="2020-06-30T20:54:00Z">
                              <w:rPr>
                                <w:ins w:id="1704" w:author="Chokka,Deepthi Tejaswani" w:date="2020-06-30T20:52:00Z"/>
                                <w:rFonts w:ascii="Consolas" w:hAnsi="Consolas"/>
                                <w:color w:val="000000"/>
                              </w:rPr>
                            </w:rPrChange>
                          </w:rPr>
                        </w:pPr>
                        <w:proofErr w:type="gramStart"/>
                        <w:ins w:id="1705" w:author="Chokka,Deepthi Tejaswani" w:date="2020-06-30T20:52:00Z">
                          <w:r w:rsidRPr="0070647F">
                            <w:rPr>
                              <w:rFonts w:ascii="Times New Roman" w:hAnsi="Times New Roman" w:cs="Times New Roman"/>
                              <w:color w:val="000000"/>
                              <w:sz w:val="24"/>
                              <w:szCs w:val="24"/>
                              <w:rPrChange w:id="1706"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707"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708" w:author="Chokka,Deepthi Tejaswani" w:date="2020-06-30T20:54:00Z">
                                <w:rPr>
                                  <w:rFonts w:ascii="Consolas" w:hAnsi="Consolas"/>
                                  <w:color w:val="000000"/>
                                </w:rPr>
                              </w:rPrChange>
                            </w:rPr>
                            <w:t>email.isEmpty</w:t>
                          </w:r>
                          <w:proofErr w:type="spellEnd"/>
                          <w:r w:rsidRPr="0070647F">
                            <w:rPr>
                              <w:rFonts w:ascii="Times New Roman" w:hAnsi="Times New Roman" w:cs="Times New Roman"/>
                              <w:color w:val="000000"/>
                              <w:sz w:val="24"/>
                              <w:szCs w:val="24"/>
                              <w:rPrChange w:id="1709" w:author="Chokka,Deepthi Tejaswani" w:date="2020-06-30T20:54:00Z">
                                <w:rPr>
                                  <w:rFonts w:ascii="Consolas" w:hAnsi="Consolas"/>
                                  <w:color w:val="000000"/>
                                </w:rPr>
                              </w:rPrChange>
                            </w:rPr>
                            <w:t xml:space="preserve">() &amp;&amp; </w:t>
                          </w:r>
                          <w:proofErr w:type="spellStart"/>
                          <w:r w:rsidRPr="0070647F">
                            <w:rPr>
                              <w:rFonts w:ascii="Times New Roman" w:hAnsi="Times New Roman" w:cs="Times New Roman"/>
                              <w:color w:val="000000"/>
                              <w:sz w:val="24"/>
                              <w:szCs w:val="24"/>
                              <w:rPrChange w:id="1710" w:author="Chokka,Deepthi Tejaswani" w:date="2020-06-30T20:54:00Z">
                                <w:rPr>
                                  <w:rFonts w:ascii="Consolas" w:hAnsi="Consolas"/>
                                  <w:color w:val="000000"/>
                                </w:rPr>
                              </w:rPrChange>
                            </w:rPr>
                            <w:t>pwd.isEmpty</w:t>
                          </w:r>
                          <w:proofErr w:type="spellEnd"/>
                          <w:r w:rsidRPr="0070647F">
                            <w:rPr>
                              <w:rFonts w:ascii="Times New Roman" w:hAnsi="Times New Roman" w:cs="Times New Roman"/>
                              <w:color w:val="000000"/>
                              <w:sz w:val="24"/>
                              <w:szCs w:val="24"/>
                              <w:rPrChange w:id="1711"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712" w:author="Chokka,Deepthi Tejaswani" w:date="2020-06-30T20:52:00Z"/>
                            <w:rFonts w:ascii="Times New Roman" w:hAnsi="Times New Roman" w:cs="Times New Roman"/>
                            <w:color w:val="000000"/>
                            <w:sz w:val="24"/>
                            <w:szCs w:val="24"/>
                            <w:rPrChange w:id="1713" w:author="Chokka,Deepthi Tejaswani" w:date="2020-06-30T20:54:00Z">
                              <w:rPr>
                                <w:ins w:id="1714" w:author="Chokka,Deepthi Tejaswani" w:date="2020-06-30T20:52:00Z"/>
                                <w:rFonts w:ascii="Consolas" w:hAnsi="Consolas"/>
                                <w:color w:val="000000"/>
                              </w:rPr>
                            </w:rPrChange>
                          </w:rPr>
                        </w:pPr>
                        <w:ins w:id="1715" w:author="Chokka,Deepthi Tejaswani" w:date="2020-06-30T20:52:00Z">
                          <w:r w:rsidRPr="0070647F">
                            <w:rPr>
                              <w:rFonts w:ascii="Times New Roman" w:hAnsi="Times New Roman" w:cs="Times New Roman"/>
                              <w:color w:val="000000"/>
                              <w:sz w:val="24"/>
                              <w:szCs w:val="24"/>
                              <w:rPrChange w:id="1716"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717" w:author="Chokka,Deepthi Tejaswani" w:date="2020-06-30T20:54:00Z">
                                <w:rPr>
                                  <w:rFonts w:ascii="Consolas" w:hAnsi="Consolas"/>
                                  <w:color w:val="000000"/>
                                </w:rPr>
                              </w:rPrChange>
                            </w:rPr>
                            <w:t>mFirebaseAuth.signInWithEmailAndPassword</w:t>
                          </w:r>
                          <w:proofErr w:type="spellEnd"/>
                          <w:r w:rsidRPr="0070647F">
                            <w:rPr>
                              <w:rFonts w:ascii="Times New Roman" w:hAnsi="Times New Roman" w:cs="Times New Roman"/>
                              <w:color w:val="000000"/>
                              <w:sz w:val="24"/>
                              <w:szCs w:val="24"/>
                              <w:rPrChange w:id="1718" w:author="Chokka,Deepthi Tejaswani" w:date="2020-06-30T20:54:00Z">
                                <w:rPr>
                                  <w:rFonts w:ascii="Consolas" w:hAnsi="Consolas"/>
                                  <w:color w:val="000000"/>
                                </w:rPr>
                              </w:rPrChange>
                            </w:rPr>
                            <w:t>(</w:t>
                          </w:r>
                          <w:proofErr w:type="gramEnd"/>
                          <w:r w:rsidRPr="0070647F">
                            <w:rPr>
                              <w:rFonts w:ascii="Times New Roman" w:hAnsi="Times New Roman" w:cs="Times New Roman"/>
                              <w:color w:val="000000"/>
                              <w:sz w:val="24"/>
                              <w:szCs w:val="24"/>
                              <w:rPrChange w:id="1719" w:author="Chokka,Deepthi Tejaswani" w:date="2020-06-30T20:54:00Z">
                                <w:rPr>
                                  <w:rFonts w:ascii="Consolas" w:hAnsi="Consolas"/>
                                  <w:color w:val="000000"/>
                                </w:rPr>
                              </w:rPrChange>
                            </w:rPr>
                            <w:t xml:space="preserve">email, </w:t>
                          </w:r>
                          <w:proofErr w:type="spellStart"/>
                          <w:r w:rsidRPr="0070647F">
                            <w:rPr>
                              <w:rFonts w:ascii="Times New Roman" w:hAnsi="Times New Roman" w:cs="Times New Roman"/>
                              <w:color w:val="000000"/>
                              <w:sz w:val="24"/>
                              <w:szCs w:val="24"/>
                              <w:rPrChange w:id="1720" w:author="Chokka,Deepthi Tejaswani" w:date="2020-06-30T20:54:00Z">
                                <w:rPr>
                                  <w:rFonts w:ascii="Consolas" w:hAnsi="Consolas"/>
                                  <w:color w:val="000000"/>
                                </w:rPr>
                              </w:rPrChange>
                            </w:rPr>
                            <w:t>pwd</w:t>
                          </w:r>
                          <w:proofErr w:type="spellEnd"/>
                          <w:r w:rsidRPr="0070647F">
                            <w:rPr>
                              <w:rFonts w:ascii="Times New Roman" w:hAnsi="Times New Roman" w:cs="Times New Roman"/>
                              <w:color w:val="000000"/>
                              <w:sz w:val="24"/>
                              <w:szCs w:val="24"/>
                              <w:rPrChange w:id="1721"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722" w:author="Chokka,Deepthi Tejaswani" w:date="2020-06-30T20:54:00Z">
                                <w:rPr>
                                  <w:rFonts w:ascii="Consolas" w:hAnsi="Consolas"/>
                                  <w:color w:val="000000"/>
                                </w:rPr>
                              </w:rPrChange>
                            </w:rPr>
                            <w:t>addOnCompleteListener</w:t>
                          </w:r>
                          <w:proofErr w:type="spellEnd"/>
                          <w:r w:rsidRPr="0070647F">
                            <w:rPr>
                              <w:rFonts w:ascii="Times New Roman" w:hAnsi="Times New Roman" w:cs="Times New Roman"/>
                              <w:color w:val="000000"/>
                              <w:sz w:val="24"/>
                              <w:szCs w:val="24"/>
                              <w:rPrChange w:id="1723"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724" w:author="Chokka,Deepthi Tejaswani" w:date="2020-06-30T20:54:00Z">
                                <w:rPr>
                                  <w:rFonts w:ascii="Consolas" w:hAnsi="Consolas"/>
                                  <w:color w:val="000000"/>
                                </w:rPr>
                              </w:rPrChange>
                            </w:rPr>
                            <w:t>LoginActivity.this</w:t>
                          </w:r>
                          <w:proofErr w:type="spellEnd"/>
                          <w:r w:rsidRPr="0070647F">
                            <w:rPr>
                              <w:rFonts w:ascii="Times New Roman" w:hAnsi="Times New Roman" w:cs="Times New Roman"/>
                              <w:color w:val="000000"/>
                              <w:sz w:val="24"/>
                              <w:szCs w:val="24"/>
                              <w:rPrChange w:id="1725" w:author="Chokka,Deepthi Tejaswani" w:date="2020-06-30T20:54:00Z">
                                <w:rPr>
                                  <w:rFonts w:ascii="Consolas" w:hAnsi="Consolas"/>
                                  <w:color w:val="000000"/>
                                </w:rPr>
                              </w:rPrChange>
                            </w:rPr>
                            <w:t xml:space="preserve">, new </w:t>
                          </w:r>
                          <w:proofErr w:type="spellStart"/>
                          <w:r w:rsidRPr="0070647F">
                            <w:rPr>
                              <w:rFonts w:ascii="Times New Roman" w:hAnsi="Times New Roman" w:cs="Times New Roman"/>
                              <w:color w:val="000000"/>
                              <w:sz w:val="24"/>
                              <w:szCs w:val="24"/>
                              <w:rPrChange w:id="1726" w:author="Chokka,Deepthi Tejaswani" w:date="2020-06-30T20:54:00Z">
                                <w:rPr>
                                  <w:rFonts w:ascii="Consolas" w:hAnsi="Consolas"/>
                                  <w:color w:val="000000"/>
                                </w:rPr>
                              </w:rPrChange>
                            </w:rPr>
                            <w:t>OnCompleteListener</w:t>
                          </w:r>
                          <w:proofErr w:type="spellEnd"/>
                          <w:r w:rsidRPr="0070647F">
                            <w:rPr>
                              <w:rFonts w:ascii="Times New Roman" w:hAnsi="Times New Roman" w:cs="Times New Roman"/>
                              <w:color w:val="000000"/>
                              <w:sz w:val="24"/>
                              <w:szCs w:val="24"/>
                              <w:rPrChange w:id="1727" w:author="Chokka,Deepthi Tejaswani" w:date="2020-06-30T20:54:00Z">
                                <w:rPr>
                                  <w:rFonts w:ascii="Consolas" w:hAnsi="Consolas"/>
                                  <w:color w:val="000000"/>
                                </w:rPr>
                              </w:rPrChange>
                            </w:rPr>
                            <w:t>&lt;</w:t>
                          </w:r>
                          <w:proofErr w:type="spellStart"/>
                          <w:r w:rsidRPr="0070647F">
                            <w:rPr>
                              <w:rFonts w:ascii="Times New Roman" w:hAnsi="Times New Roman" w:cs="Times New Roman"/>
                              <w:color w:val="000000"/>
                              <w:sz w:val="24"/>
                              <w:szCs w:val="24"/>
                              <w:rPrChange w:id="1728"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729" w:author="Chokka,Deepthi Tejaswani" w:date="2020-06-30T20:54:00Z">
                                <w:rPr>
                                  <w:rFonts w:ascii="Consolas" w:hAnsi="Consolas"/>
                                  <w:color w:val="000000"/>
                                </w:rPr>
                              </w:rPrChange>
                            </w:rPr>
                            <w:t>&gt;() {</w:t>
                          </w:r>
                        </w:ins>
                      </w:p>
                      <w:p w:rsidR="00CC5D28" w:rsidRPr="0070647F" w:rsidRDefault="00CC5D28" w:rsidP="00CC5D28">
                        <w:pPr>
                          <w:pStyle w:val="HTMLPreformatted"/>
                          <w:shd w:val="clear" w:color="auto" w:fill="FFFFFF"/>
                          <w:rPr>
                            <w:ins w:id="1730" w:author="Chokka,Deepthi Tejaswani" w:date="2020-06-30T20:52:00Z"/>
                            <w:rFonts w:ascii="Times New Roman" w:hAnsi="Times New Roman" w:cs="Times New Roman"/>
                            <w:color w:val="000000"/>
                            <w:sz w:val="24"/>
                            <w:szCs w:val="24"/>
                            <w:rPrChange w:id="1731" w:author="Chokka,Deepthi Tejaswani" w:date="2020-06-30T20:54:00Z">
                              <w:rPr>
                                <w:ins w:id="1732" w:author="Chokka,Deepthi Tejaswani" w:date="2020-06-30T20:52:00Z"/>
                                <w:rFonts w:ascii="Consolas" w:hAnsi="Consolas"/>
                                <w:color w:val="000000"/>
                              </w:rPr>
                            </w:rPrChange>
                          </w:rPr>
                        </w:pPr>
                        <w:ins w:id="1733" w:author="Chokka,Deepthi Tejaswani" w:date="2020-06-30T20:52:00Z">
                          <w:r w:rsidRPr="0070647F">
                            <w:rPr>
                              <w:rFonts w:ascii="Times New Roman" w:hAnsi="Times New Roman" w:cs="Times New Roman"/>
                              <w:color w:val="000000"/>
                              <w:sz w:val="24"/>
                              <w:szCs w:val="24"/>
                              <w:rPrChange w:id="1734" w:author="Chokka,Deepthi Tejaswani" w:date="2020-06-30T20:54:00Z">
                                <w:rPr>
                                  <w:rFonts w:ascii="Consolas" w:hAnsi="Consolas"/>
                                  <w:color w:val="000000"/>
                                </w:rPr>
                              </w:rPrChange>
                            </w:rPr>
                            <w:t xml:space="preserve">                        @Override</w:t>
                          </w:r>
                        </w:ins>
                      </w:p>
                      <w:p w:rsidR="00CC5D28" w:rsidRPr="0070647F" w:rsidRDefault="00CC5D28" w:rsidP="00CC5D28">
                        <w:pPr>
                          <w:pStyle w:val="HTMLPreformatted"/>
                          <w:shd w:val="clear" w:color="auto" w:fill="FFFFFF"/>
                          <w:rPr>
                            <w:ins w:id="1735" w:author="Chokka,Deepthi Tejaswani" w:date="2020-06-30T20:52:00Z"/>
                            <w:rFonts w:ascii="Times New Roman" w:hAnsi="Times New Roman" w:cs="Times New Roman"/>
                            <w:color w:val="000000"/>
                            <w:sz w:val="24"/>
                            <w:szCs w:val="24"/>
                            <w:rPrChange w:id="1736" w:author="Chokka,Deepthi Tejaswani" w:date="2020-06-30T20:54:00Z">
                              <w:rPr>
                                <w:ins w:id="1737" w:author="Chokka,Deepthi Tejaswani" w:date="2020-06-30T20:52:00Z"/>
                                <w:rFonts w:ascii="Consolas" w:hAnsi="Consolas"/>
                                <w:color w:val="000000"/>
                              </w:rPr>
                            </w:rPrChange>
                          </w:rPr>
                        </w:pPr>
                        <w:ins w:id="1738" w:author="Chokka,Deepthi Tejaswani" w:date="2020-06-30T20:52:00Z">
                          <w:r w:rsidRPr="0070647F">
                            <w:rPr>
                              <w:rFonts w:ascii="Times New Roman" w:hAnsi="Times New Roman" w:cs="Times New Roman"/>
                              <w:color w:val="000000"/>
                              <w:sz w:val="24"/>
                              <w:szCs w:val="24"/>
                              <w:rPrChange w:id="1739"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740" w:author="Chokka,Deepthi Tejaswani" w:date="2020-06-30T20:54:00Z">
                                <w:rPr>
                                  <w:rFonts w:ascii="Consolas" w:hAnsi="Consolas"/>
                                  <w:color w:val="000000"/>
                                </w:rPr>
                              </w:rPrChange>
                            </w:rPr>
                            <w:t>public</w:t>
                          </w:r>
                          <w:proofErr w:type="gramEnd"/>
                          <w:r w:rsidRPr="0070647F">
                            <w:rPr>
                              <w:rFonts w:ascii="Times New Roman" w:hAnsi="Times New Roman" w:cs="Times New Roman"/>
                              <w:color w:val="000000"/>
                              <w:sz w:val="24"/>
                              <w:szCs w:val="24"/>
                              <w:rPrChange w:id="1741" w:author="Chokka,Deepthi Tejaswani" w:date="2020-06-30T20:54:00Z">
                                <w:rPr>
                                  <w:rFonts w:ascii="Consolas" w:hAnsi="Consolas"/>
                                  <w:color w:val="000000"/>
                                </w:rPr>
                              </w:rPrChange>
                            </w:rPr>
                            <w:t xml:space="preserve"> void </w:t>
                          </w:r>
                          <w:proofErr w:type="spellStart"/>
                          <w:r w:rsidRPr="0070647F">
                            <w:rPr>
                              <w:rFonts w:ascii="Times New Roman" w:hAnsi="Times New Roman" w:cs="Times New Roman"/>
                              <w:color w:val="000000"/>
                              <w:sz w:val="24"/>
                              <w:szCs w:val="24"/>
                              <w:rPrChange w:id="1742" w:author="Chokka,Deepthi Tejaswani" w:date="2020-06-30T20:54:00Z">
                                <w:rPr>
                                  <w:rFonts w:ascii="Consolas" w:hAnsi="Consolas"/>
                                  <w:color w:val="000000"/>
                                </w:rPr>
                              </w:rPrChange>
                            </w:rPr>
                            <w:t>onComplete</w:t>
                          </w:r>
                          <w:proofErr w:type="spellEnd"/>
                          <w:r w:rsidRPr="0070647F">
                            <w:rPr>
                              <w:rFonts w:ascii="Times New Roman" w:hAnsi="Times New Roman" w:cs="Times New Roman"/>
                              <w:color w:val="000000"/>
                              <w:sz w:val="24"/>
                              <w:szCs w:val="24"/>
                              <w:rPrChange w:id="1743"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744" w:author="Chokka,Deepthi Tejaswani" w:date="2020-06-30T20:54:00Z">
                                <w:rPr>
                                  <w:rFonts w:ascii="Consolas" w:hAnsi="Consolas"/>
                                  <w:color w:val="000000"/>
                                </w:rPr>
                              </w:rPrChange>
                            </w:rPr>
                            <w:t>NonNull</w:t>
                          </w:r>
                          <w:proofErr w:type="spellEnd"/>
                          <w:r w:rsidRPr="0070647F">
                            <w:rPr>
                              <w:rFonts w:ascii="Times New Roman" w:hAnsi="Times New Roman" w:cs="Times New Roman"/>
                              <w:color w:val="000000"/>
                              <w:sz w:val="24"/>
                              <w:szCs w:val="24"/>
                              <w:rPrChange w:id="1745" w:author="Chokka,Deepthi Tejaswani" w:date="2020-06-30T20:54:00Z">
                                <w:rPr>
                                  <w:rFonts w:ascii="Consolas" w:hAnsi="Consolas"/>
                                  <w:color w:val="000000"/>
                                </w:rPr>
                              </w:rPrChange>
                            </w:rPr>
                            <w:t xml:space="preserve"> Task&lt;</w:t>
                          </w:r>
                          <w:proofErr w:type="spellStart"/>
                          <w:r w:rsidRPr="0070647F">
                            <w:rPr>
                              <w:rFonts w:ascii="Times New Roman" w:hAnsi="Times New Roman" w:cs="Times New Roman"/>
                              <w:color w:val="000000"/>
                              <w:sz w:val="24"/>
                              <w:szCs w:val="24"/>
                              <w:rPrChange w:id="1746"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747" w:author="Chokka,Deepthi Tejaswani" w:date="2020-06-30T20:54:00Z">
                                <w:rPr>
                                  <w:rFonts w:ascii="Consolas" w:hAnsi="Consolas"/>
                                  <w:color w:val="000000"/>
                                </w:rPr>
                              </w:rPrChange>
                            </w:rPr>
                            <w:t>&gt; task) {</w:t>
                          </w:r>
                        </w:ins>
                      </w:p>
                      <w:p w:rsidR="00CC5D28" w:rsidRPr="0070647F" w:rsidRDefault="00CC5D28" w:rsidP="00CC5D28">
                        <w:pPr>
                          <w:pStyle w:val="HTMLPreformatted"/>
                          <w:shd w:val="clear" w:color="auto" w:fill="FFFFFF"/>
                          <w:rPr>
                            <w:ins w:id="1748" w:author="Chokka,Deepthi Tejaswani" w:date="2020-06-30T20:52:00Z"/>
                            <w:rFonts w:ascii="Times New Roman" w:hAnsi="Times New Roman" w:cs="Times New Roman"/>
                            <w:color w:val="000000"/>
                            <w:sz w:val="24"/>
                            <w:szCs w:val="24"/>
                            <w:rPrChange w:id="1749" w:author="Chokka,Deepthi Tejaswani" w:date="2020-06-30T20:54:00Z">
                              <w:rPr>
                                <w:ins w:id="1750" w:author="Chokka,Deepthi Tejaswani" w:date="2020-06-30T20:52:00Z"/>
                                <w:rFonts w:ascii="Consolas" w:hAnsi="Consolas"/>
                                <w:color w:val="000000"/>
                              </w:rPr>
                            </w:rPrChange>
                          </w:rPr>
                        </w:pPr>
                        <w:ins w:id="1751" w:author="Chokka,Deepthi Tejaswani" w:date="2020-06-30T20:52:00Z">
                          <w:r w:rsidRPr="0070647F">
                            <w:rPr>
                              <w:rFonts w:ascii="Times New Roman" w:hAnsi="Times New Roman" w:cs="Times New Roman"/>
                              <w:color w:val="000000"/>
                              <w:sz w:val="24"/>
                              <w:szCs w:val="24"/>
                              <w:rPrChange w:id="1752"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753"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754"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755" w:author="Chokka,Deepthi Tejaswani" w:date="2020-06-30T20:54:00Z">
                                <w:rPr>
                                  <w:rFonts w:ascii="Consolas" w:hAnsi="Consolas"/>
                                  <w:color w:val="000000"/>
                                </w:rPr>
                              </w:rPrChange>
                            </w:rPr>
                            <w:t>task.isSuccessful</w:t>
                          </w:r>
                          <w:proofErr w:type="spellEnd"/>
                          <w:r w:rsidRPr="0070647F">
                            <w:rPr>
                              <w:rFonts w:ascii="Times New Roman" w:hAnsi="Times New Roman" w:cs="Times New Roman"/>
                              <w:color w:val="000000"/>
                              <w:sz w:val="24"/>
                              <w:szCs w:val="24"/>
                              <w:rPrChange w:id="1756"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757" w:author="Chokka,Deepthi Tejaswani" w:date="2020-06-30T20:52:00Z"/>
                            <w:rFonts w:ascii="Times New Roman" w:hAnsi="Times New Roman" w:cs="Times New Roman"/>
                            <w:color w:val="000000"/>
                            <w:sz w:val="24"/>
                            <w:szCs w:val="24"/>
                            <w:rPrChange w:id="1758" w:author="Chokka,Deepthi Tejaswani" w:date="2020-06-30T20:54:00Z">
                              <w:rPr>
                                <w:ins w:id="1759" w:author="Chokka,Deepthi Tejaswani" w:date="2020-06-30T20:52:00Z"/>
                                <w:rFonts w:ascii="Consolas" w:hAnsi="Consolas"/>
                                <w:color w:val="000000"/>
                              </w:rPr>
                            </w:rPrChange>
                          </w:rPr>
                        </w:pPr>
                        <w:ins w:id="1760" w:author="Chokka,Deepthi Tejaswani" w:date="2020-06-30T20:52:00Z">
                          <w:r w:rsidRPr="0070647F">
                            <w:rPr>
                              <w:rFonts w:ascii="Times New Roman" w:hAnsi="Times New Roman" w:cs="Times New Roman"/>
                              <w:color w:val="000000"/>
                              <w:sz w:val="24"/>
                              <w:szCs w:val="24"/>
                              <w:rPrChange w:id="1761"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762" w:author="Chokka,Deepthi Tejaswani" w:date="2020-06-30T20:54:00Z">
                                <w:rPr>
                                  <w:rFonts w:ascii="Consolas" w:hAnsi="Consolas"/>
                                  <w:color w:val="000000"/>
                                </w:rPr>
                              </w:rPrChange>
                            </w:rPr>
                            <w:t>Toast.makeText</w:t>
                          </w:r>
                          <w:proofErr w:type="spellEnd"/>
                          <w:r w:rsidRPr="0070647F">
                            <w:rPr>
                              <w:rFonts w:ascii="Times New Roman" w:hAnsi="Times New Roman" w:cs="Times New Roman"/>
                              <w:color w:val="000000"/>
                              <w:sz w:val="24"/>
                              <w:szCs w:val="24"/>
                              <w:rPrChange w:id="1763"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764" w:author="Chokka,Deepthi Tejaswani" w:date="2020-06-30T20:54:00Z">
                                <w:rPr>
                                  <w:rFonts w:ascii="Consolas" w:hAnsi="Consolas"/>
                                  <w:color w:val="000000"/>
                                </w:rPr>
                              </w:rPrChange>
                            </w:rPr>
                            <w:t>LoginActivity.this,"Login</w:t>
                          </w:r>
                          <w:proofErr w:type="spellEnd"/>
                          <w:r w:rsidRPr="0070647F">
                            <w:rPr>
                              <w:rFonts w:ascii="Times New Roman" w:hAnsi="Times New Roman" w:cs="Times New Roman"/>
                              <w:color w:val="000000"/>
                              <w:sz w:val="24"/>
                              <w:szCs w:val="24"/>
                              <w:rPrChange w:id="1765" w:author="Chokka,Deepthi Tejaswani" w:date="2020-06-30T20:54:00Z">
                                <w:rPr>
                                  <w:rFonts w:ascii="Consolas" w:hAnsi="Consolas"/>
                                  <w:color w:val="000000"/>
                                </w:rPr>
                              </w:rPrChange>
                            </w:rPr>
                            <w:t xml:space="preserve"> Error, Please Login Again",</w:t>
                          </w:r>
                          <w:proofErr w:type="spellStart"/>
                          <w:r w:rsidRPr="0070647F">
                            <w:rPr>
                              <w:rFonts w:ascii="Times New Roman" w:hAnsi="Times New Roman" w:cs="Times New Roman"/>
                              <w:color w:val="000000"/>
                              <w:sz w:val="24"/>
                              <w:szCs w:val="24"/>
                              <w:rPrChange w:id="1766" w:author="Chokka,Deepthi Tejaswani" w:date="2020-06-30T20:54:00Z">
                                <w:rPr>
                                  <w:rFonts w:ascii="Consolas" w:hAnsi="Consolas"/>
                                  <w:color w:val="000000"/>
                                </w:rPr>
                              </w:rPrChange>
                            </w:rPr>
                            <w:t>Toast.LENGTH_SHORT</w:t>
                          </w:r>
                          <w:proofErr w:type="spellEnd"/>
                          <w:r w:rsidRPr="0070647F">
                            <w:rPr>
                              <w:rFonts w:ascii="Times New Roman" w:hAnsi="Times New Roman" w:cs="Times New Roman"/>
                              <w:color w:val="000000"/>
                              <w:sz w:val="24"/>
                              <w:szCs w:val="24"/>
                              <w:rPrChange w:id="1767" w:author="Chokka,Deepthi Tejaswani" w:date="2020-06-30T20:54:00Z">
                                <w:rPr>
                                  <w:rFonts w:ascii="Consolas" w:hAnsi="Consolas"/>
                                  <w:color w:val="000000"/>
                                </w:rPr>
                              </w:rPrChange>
                            </w:rPr>
                            <w:t>).show();</w:t>
                          </w:r>
                        </w:ins>
                      </w:p>
                      <w:p w:rsidR="00CC5D28" w:rsidRPr="0070647F" w:rsidRDefault="00CC5D28" w:rsidP="00CC5D28">
                        <w:pPr>
                          <w:pStyle w:val="HTMLPreformatted"/>
                          <w:shd w:val="clear" w:color="auto" w:fill="FFFFFF"/>
                          <w:rPr>
                            <w:ins w:id="1768" w:author="Chokka,Deepthi Tejaswani" w:date="2020-06-30T20:52:00Z"/>
                            <w:rFonts w:ascii="Times New Roman" w:hAnsi="Times New Roman" w:cs="Times New Roman"/>
                            <w:color w:val="000000"/>
                            <w:sz w:val="24"/>
                            <w:szCs w:val="24"/>
                            <w:rPrChange w:id="1769" w:author="Chokka,Deepthi Tejaswani" w:date="2020-06-30T20:54:00Z">
                              <w:rPr>
                                <w:ins w:id="1770" w:author="Chokka,Deepthi Tejaswani" w:date="2020-06-30T20:52:00Z"/>
                                <w:rFonts w:ascii="Consolas" w:hAnsi="Consolas"/>
                                <w:color w:val="000000"/>
                              </w:rPr>
                            </w:rPrChange>
                          </w:rPr>
                        </w:pPr>
                        <w:ins w:id="1771" w:author="Chokka,Deepthi Tejaswani" w:date="2020-06-30T20:52:00Z">
                          <w:r w:rsidRPr="0070647F">
                            <w:rPr>
                              <w:rFonts w:ascii="Times New Roman" w:hAnsi="Times New Roman" w:cs="Times New Roman"/>
                              <w:color w:val="000000"/>
                              <w:sz w:val="24"/>
                              <w:szCs w:val="24"/>
                              <w:rPrChange w:id="1772"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773" w:author="Chokka,Deepthi Tejaswani" w:date="2020-06-30T20:52:00Z"/>
                            <w:rFonts w:ascii="Times New Roman" w:hAnsi="Times New Roman" w:cs="Times New Roman"/>
                            <w:color w:val="000000"/>
                            <w:sz w:val="24"/>
                            <w:szCs w:val="24"/>
                            <w:rPrChange w:id="1774" w:author="Chokka,Deepthi Tejaswani" w:date="2020-06-30T20:54:00Z">
                              <w:rPr>
                                <w:ins w:id="1775" w:author="Chokka,Deepthi Tejaswani" w:date="2020-06-30T20:52:00Z"/>
                                <w:rFonts w:ascii="Consolas" w:hAnsi="Consolas"/>
                                <w:color w:val="000000"/>
                              </w:rPr>
                            </w:rPrChange>
                          </w:rPr>
                        </w:pPr>
                        <w:ins w:id="1776" w:author="Chokka,Deepthi Tejaswani" w:date="2020-06-30T20:52:00Z">
                          <w:r w:rsidRPr="0070647F">
                            <w:rPr>
                              <w:rFonts w:ascii="Times New Roman" w:hAnsi="Times New Roman" w:cs="Times New Roman"/>
                              <w:color w:val="000000"/>
                              <w:sz w:val="24"/>
                              <w:szCs w:val="24"/>
                              <w:rPrChange w:id="1777"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778" w:author="Chokka,Deepthi Tejaswani" w:date="2020-06-30T20:54:00Z">
                                <w:rPr>
                                  <w:rFonts w:ascii="Consolas" w:hAnsi="Consolas"/>
                                  <w:color w:val="000000"/>
                                </w:rPr>
                              </w:rPrChange>
                            </w:rPr>
                            <w:t>else{</w:t>
                          </w:r>
                          <w:proofErr w:type="gramEnd"/>
                        </w:ins>
                      </w:p>
                      <w:p w:rsidR="00CC5D28" w:rsidRPr="0070647F" w:rsidRDefault="00CC5D28" w:rsidP="00CC5D28">
                        <w:pPr>
                          <w:pStyle w:val="HTMLPreformatted"/>
                          <w:shd w:val="clear" w:color="auto" w:fill="FFFFFF"/>
                          <w:rPr>
                            <w:ins w:id="1779" w:author="Chokka,Deepthi Tejaswani" w:date="2020-06-30T20:52:00Z"/>
                            <w:rFonts w:ascii="Times New Roman" w:hAnsi="Times New Roman" w:cs="Times New Roman"/>
                            <w:color w:val="000000"/>
                            <w:sz w:val="24"/>
                            <w:szCs w:val="24"/>
                            <w:rPrChange w:id="1780" w:author="Chokka,Deepthi Tejaswani" w:date="2020-06-30T20:54:00Z">
                              <w:rPr>
                                <w:ins w:id="1781" w:author="Chokka,Deepthi Tejaswani" w:date="2020-06-30T20:52:00Z"/>
                                <w:rFonts w:ascii="Consolas" w:hAnsi="Consolas"/>
                                <w:color w:val="000000"/>
                              </w:rPr>
                            </w:rPrChange>
                          </w:rPr>
                        </w:pPr>
                        <w:ins w:id="1782" w:author="Chokka,Deepthi Tejaswani" w:date="2020-06-30T20:52:00Z">
                          <w:r w:rsidRPr="0070647F">
                            <w:rPr>
                              <w:rFonts w:ascii="Times New Roman" w:hAnsi="Times New Roman" w:cs="Times New Roman"/>
                              <w:color w:val="000000"/>
                              <w:sz w:val="24"/>
                              <w:szCs w:val="24"/>
                              <w:rPrChange w:id="1783" w:author="Chokka,Deepthi Tejaswani" w:date="2020-06-30T20:54:00Z">
                                <w:rPr>
                                  <w:rFonts w:ascii="Consolas" w:hAnsi="Consolas"/>
                                  <w:color w:val="000000"/>
                                </w:rPr>
                              </w:rPrChange>
                            </w:rPr>
                            <w:t xml:space="preserve">                                Intent </w:t>
                          </w:r>
                          <w:proofErr w:type="spellStart"/>
                          <w:r w:rsidRPr="0070647F">
                            <w:rPr>
                              <w:rFonts w:ascii="Times New Roman" w:hAnsi="Times New Roman" w:cs="Times New Roman"/>
                              <w:color w:val="000000"/>
                              <w:sz w:val="24"/>
                              <w:szCs w:val="24"/>
                              <w:rPrChange w:id="1784"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785" w:author="Chokka,Deepthi Tejaswani" w:date="2020-06-30T20:54:00Z">
                                <w:rPr>
                                  <w:rFonts w:ascii="Consolas" w:hAnsi="Consolas"/>
                                  <w:color w:val="000000"/>
                                </w:rPr>
                              </w:rPrChange>
                            </w:rPr>
                            <w:t xml:space="preserve"> = new </w:t>
                          </w:r>
                          <w:proofErr w:type="gramStart"/>
                          <w:r w:rsidRPr="0070647F">
                            <w:rPr>
                              <w:rFonts w:ascii="Times New Roman" w:hAnsi="Times New Roman" w:cs="Times New Roman"/>
                              <w:color w:val="000000"/>
                              <w:sz w:val="24"/>
                              <w:szCs w:val="24"/>
                              <w:rPrChange w:id="1786" w:author="Chokka,Deepthi Tejaswani" w:date="2020-06-30T20:54:00Z">
                                <w:rPr>
                                  <w:rFonts w:ascii="Consolas" w:hAnsi="Consolas"/>
                                  <w:color w:val="000000"/>
                                </w:rPr>
                              </w:rPrChange>
                            </w:rPr>
                            <w:t>Intent(</w:t>
                          </w:r>
                          <w:proofErr w:type="spellStart"/>
                          <w:proofErr w:type="gramEnd"/>
                          <w:r w:rsidRPr="0070647F">
                            <w:rPr>
                              <w:rFonts w:ascii="Times New Roman" w:hAnsi="Times New Roman" w:cs="Times New Roman"/>
                              <w:color w:val="000000"/>
                              <w:sz w:val="24"/>
                              <w:szCs w:val="24"/>
                              <w:rPrChange w:id="1787" w:author="Chokka,Deepthi Tejaswani" w:date="2020-06-30T20:54:00Z">
                                <w:rPr>
                                  <w:rFonts w:ascii="Consolas" w:hAnsi="Consolas"/>
                                  <w:color w:val="000000"/>
                                </w:rPr>
                              </w:rPrChange>
                            </w:rPr>
                            <w:t>LoginActivity.this,HomeActivity.class</w:t>
                          </w:r>
                          <w:proofErr w:type="spellEnd"/>
                          <w:r w:rsidRPr="0070647F">
                            <w:rPr>
                              <w:rFonts w:ascii="Times New Roman" w:hAnsi="Times New Roman" w:cs="Times New Roman"/>
                              <w:color w:val="000000"/>
                              <w:sz w:val="24"/>
                              <w:szCs w:val="24"/>
                              <w:rPrChange w:id="1788"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789" w:author="Chokka,Deepthi Tejaswani" w:date="2020-06-30T20:52:00Z"/>
                            <w:rFonts w:ascii="Times New Roman" w:hAnsi="Times New Roman" w:cs="Times New Roman"/>
                            <w:color w:val="000000"/>
                            <w:sz w:val="24"/>
                            <w:szCs w:val="24"/>
                            <w:rPrChange w:id="1790" w:author="Chokka,Deepthi Tejaswani" w:date="2020-06-30T20:54:00Z">
                              <w:rPr>
                                <w:ins w:id="1791" w:author="Chokka,Deepthi Tejaswani" w:date="2020-06-30T20:52:00Z"/>
                                <w:rFonts w:ascii="Consolas" w:hAnsi="Consolas"/>
                                <w:color w:val="000000"/>
                              </w:rPr>
                            </w:rPrChange>
                          </w:rPr>
                        </w:pPr>
                        <w:ins w:id="1792" w:author="Chokka,Deepthi Tejaswani" w:date="2020-06-30T20:52:00Z">
                          <w:r w:rsidRPr="0070647F">
                            <w:rPr>
                              <w:rFonts w:ascii="Times New Roman" w:hAnsi="Times New Roman" w:cs="Times New Roman"/>
                              <w:color w:val="000000"/>
                              <w:sz w:val="24"/>
                              <w:szCs w:val="24"/>
                              <w:rPrChange w:id="1793"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794" w:author="Chokka,Deepthi Tejaswani" w:date="2020-06-30T20:54:00Z">
                                <w:rPr>
                                  <w:rFonts w:ascii="Consolas" w:hAnsi="Consolas"/>
                                  <w:color w:val="000000"/>
                                </w:rPr>
                              </w:rPrChange>
                            </w:rPr>
                            <w:t>startActivity</w:t>
                          </w:r>
                          <w:proofErr w:type="spellEnd"/>
                          <w:r w:rsidRPr="0070647F">
                            <w:rPr>
                              <w:rFonts w:ascii="Times New Roman" w:hAnsi="Times New Roman" w:cs="Times New Roman"/>
                              <w:color w:val="000000"/>
                              <w:sz w:val="24"/>
                              <w:szCs w:val="24"/>
                              <w:rPrChange w:id="1795"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796"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797" w:author="Chokka,Deepthi Tejaswani" w:date="2020-06-30T20:54:00Z">
                                <w:rPr>
                                  <w:rFonts w:ascii="Consolas" w:hAnsi="Consolas"/>
                                  <w:color w:val="000000"/>
                                </w:rPr>
                              </w:rPrChange>
                            </w:rPr>
                            <w:t>);</w:t>
                          </w:r>
                        </w:ins>
                      </w:p>
                      <w:p w:rsidR="00CC5D28" w:rsidRPr="0070647F" w:rsidRDefault="00CC5D28" w:rsidP="00CC5D28">
                        <w:pPr>
                          <w:pStyle w:val="HTMLPreformatted"/>
                          <w:shd w:val="clear" w:color="auto" w:fill="FFFFFF"/>
                          <w:rPr>
                            <w:ins w:id="1798" w:author="Chokka,Deepthi Tejaswani" w:date="2020-06-30T20:52:00Z"/>
                            <w:rFonts w:ascii="Times New Roman" w:hAnsi="Times New Roman" w:cs="Times New Roman"/>
                            <w:color w:val="000000"/>
                            <w:sz w:val="24"/>
                            <w:szCs w:val="24"/>
                            <w:rPrChange w:id="1799" w:author="Chokka,Deepthi Tejaswani" w:date="2020-06-30T20:54:00Z">
                              <w:rPr>
                                <w:ins w:id="1800" w:author="Chokka,Deepthi Tejaswani" w:date="2020-06-30T20:52:00Z"/>
                                <w:rFonts w:ascii="Consolas" w:hAnsi="Consolas"/>
                                <w:color w:val="000000"/>
                              </w:rPr>
                            </w:rPrChange>
                          </w:rPr>
                        </w:pPr>
                        <w:ins w:id="1801" w:author="Chokka,Deepthi Tejaswani" w:date="2020-06-30T20:52:00Z">
                          <w:r w:rsidRPr="0070647F">
                            <w:rPr>
                              <w:rFonts w:ascii="Times New Roman" w:hAnsi="Times New Roman" w:cs="Times New Roman"/>
                              <w:color w:val="000000"/>
                              <w:sz w:val="24"/>
                              <w:szCs w:val="24"/>
                              <w:rPrChange w:id="1802"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803" w:author="Chokka,Deepthi Tejaswani" w:date="2020-06-30T20:52:00Z"/>
                            <w:rFonts w:ascii="Times New Roman" w:hAnsi="Times New Roman" w:cs="Times New Roman"/>
                            <w:color w:val="000000"/>
                            <w:sz w:val="24"/>
                            <w:szCs w:val="24"/>
                            <w:rPrChange w:id="1804" w:author="Chokka,Deepthi Tejaswani" w:date="2020-06-30T20:54:00Z">
                              <w:rPr>
                                <w:ins w:id="1805" w:author="Chokka,Deepthi Tejaswani" w:date="2020-06-30T20:52:00Z"/>
                                <w:rFonts w:ascii="Consolas" w:hAnsi="Consolas"/>
                                <w:color w:val="000000"/>
                              </w:rPr>
                            </w:rPrChange>
                          </w:rPr>
                        </w:pPr>
                        <w:ins w:id="1806" w:author="Chokka,Deepthi Tejaswani" w:date="2020-06-30T20:52:00Z">
                          <w:r w:rsidRPr="0070647F">
                            <w:rPr>
                              <w:rFonts w:ascii="Times New Roman" w:hAnsi="Times New Roman" w:cs="Times New Roman"/>
                              <w:color w:val="000000"/>
                              <w:sz w:val="24"/>
                              <w:szCs w:val="24"/>
                              <w:rPrChange w:id="1807"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808" w:author="Chokka,Deepthi Tejaswani" w:date="2020-06-30T20:52:00Z"/>
                            <w:rFonts w:ascii="Times New Roman" w:hAnsi="Times New Roman" w:cs="Times New Roman"/>
                            <w:color w:val="000000"/>
                            <w:sz w:val="24"/>
                            <w:szCs w:val="24"/>
                            <w:rPrChange w:id="1809" w:author="Chokka,Deepthi Tejaswani" w:date="2020-06-30T20:54:00Z">
                              <w:rPr>
                                <w:ins w:id="1810" w:author="Chokka,Deepthi Tejaswani" w:date="2020-06-30T20:52:00Z"/>
                                <w:rFonts w:ascii="Consolas" w:hAnsi="Consolas"/>
                                <w:color w:val="000000"/>
                              </w:rPr>
                            </w:rPrChange>
                          </w:rPr>
                        </w:pPr>
                        <w:ins w:id="1811" w:author="Chokka,Deepthi Tejaswani" w:date="2020-06-30T20:52:00Z">
                          <w:r w:rsidRPr="0070647F">
                            <w:rPr>
                              <w:rFonts w:ascii="Times New Roman" w:hAnsi="Times New Roman" w:cs="Times New Roman"/>
                              <w:color w:val="000000"/>
                              <w:sz w:val="24"/>
                              <w:szCs w:val="24"/>
                              <w:rPrChange w:id="1812" w:author="Chokka,Deepthi Tejaswani" w:date="2020-06-30T20:54:00Z">
                                <w:rPr>
                                  <w:rFonts w:ascii="Consolas" w:hAnsi="Consolas"/>
                                  <w:color w:val="000000"/>
                                </w:rPr>
                              </w:rPrChange>
                            </w:rPr>
                            <w:t xml:space="preserve">                    });</w:t>
                          </w:r>
                        </w:ins>
                      </w:p>
                      <w:p w:rsidR="00CC5D28" w:rsidRPr="0070647F" w:rsidRDefault="00CC5D28" w:rsidP="00CC5D28">
                        <w:pPr>
                          <w:pStyle w:val="HTMLPreformatted"/>
                          <w:shd w:val="clear" w:color="auto" w:fill="FFFFFF"/>
                          <w:rPr>
                            <w:ins w:id="1813" w:author="Chokka,Deepthi Tejaswani" w:date="2020-06-30T20:38:00Z"/>
                            <w:rFonts w:ascii="Times New Roman" w:hAnsi="Times New Roman" w:cs="Times New Roman"/>
                            <w:color w:val="000000"/>
                            <w:sz w:val="24"/>
                            <w:szCs w:val="24"/>
                            <w:rPrChange w:id="1814" w:author="Chokka,Deepthi Tejaswani" w:date="2020-06-30T20:54:00Z">
                              <w:rPr>
                                <w:ins w:id="1815" w:author="Chokka,Deepthi Tejaswani" w:date="2020-06-30T20:38:00Z"/>
                                <w:rFonts w:ascii="Consolas" w:hAnsi="Consolas"/>
                                <w:color w:val="000000"/>
                              </w:rPr>
                            </w:rPrChange>
                          </w:rPr>
                        </w:pPr>
                        <w:ins w:id="1816" w:author="Chokka,Deepthi Tejaswani" w:date="2020-06-30T20:52:00Z">
                          <w:r w:rsidRPr="0070647F">
                            <w:rPr>
                              <w:rFonts w:ascii="Times New Roman" w:hAnsi="Times New Roman" w:cs="Times New Roman"/>
                              <w:color w:val="000000"/>
                              <w:sz w:val="24"/>
                              <w:szCs w:val="24"/>
                              <w:rPrChange w:id="1817" w:author="Chokka,Deepthi Tejaswani" w:date="2020-06-30T20:54:00Z">
                                <w:rPr>
                                  <w:rFonts w:ascii="Consolas" w:hAnsi="Consolas"/>
                                  <w:color w:val="000000"/>
                                </w:rPr>
                              </w:rPrChange>
                            </w:rPr>
                            <w:t xml:space="preserve">                }</w:t>
                          </w:r>
                        </w:ins>
                      </w:p>
                      <w:p w:rsidR="00CC5D28" w:rsidRPr="0070647F" w:rsidRDefault="00CC5D28" w:rsidP="00CC5D28">
                        <w:pPr>
                          <w:rPr>
                            <w:ins w:id="1818" w:author="Chokka,Deepthi Tejaswani" w:date="2020-06-30T20:29:00Z"/>
                            <w:rFonts w:ascii="Times New Roman" w:hAnsi="Times New Roman"/>
                            <w:szCs w:val="24"/>
                            <w:rPrChange w:id="1819" w:author="Chokka,Deepthi Tejaswani" w:date="2020-06-30T20:54:00Z">
                              <w:rPr>
                                <w:ins w:id="1820" w:author="Chokka,Deepthi Tejaswani" w:date="2020-06-30T20:29:00Z"/>
                              </w:rPr>
                            </w:rPrChange>
                          </w:rPr>
                          <w:pPrChange w:id="1821" w:author="Chokka,Deepthi Tejaswani" w:date="2020-06-30T20:27:00Z">
                            <w:pPr>
                              <w:jc w:val="center"/>
                            </w:pPr>
                          </w:pPrChange>
                        </w:pPr>
                      </w:p>
                      <w:p w:rsidR="00CC5D28" w:rsidRPr="0070647F" w:rsidRDefault="00CC5D28" w:rsidP="00CC5D28">
                        <w:pPr>
                          <w:rPr>
                            <w:ins w:id="1822" w:author="Chokka,Deepthi Tejaswani" w:date="2020-06-30T20:32:00Z"/>
                            <w:rFonts w:ascii="Times New Roman" w:hAnsi="Times New Roman"/>
                            <w:szCs w:val="24"/>
                            <w:rPrChange w:id="1823" w:author="Chokka,Deepthi Tejaswani" w:date="2020-06-30T20:54:00Z">
                              <w:rPr>
                                <w:ins w:id="1824" w:author="Chokka,Deepthi Tejaswani" w:date="2020-06-30T20:32:00Z"/>
                              </w:rPr>
                            </w:rPrChange>
                          </w:rPr>
                          <w:pPrChange w:id="1825" w:author="Chokka,Deepthi Tejaswani" w:date="2020-06-30T20:27:00Z">
                            <w:pPr/>
                          </w:pPrChange>
                        </w:pPr>
                        <w:ins w:id="1826" w:author="Chokka,Deepthi Tejaswani" w:date="2020-06-30T20:32:00Z">
                          <w:r w:rsidRPr="0070647F">
                            <w:rPr>
                              <w:rFonts w:ascii="Times New Roman" w:hAnsi="Times New Roman"/>
                              <w:szCs w:val="24"/>
                              <w:rPrChange w:id="1827" w:author="Chokka,Deepthi Tejaswani" w:date="2020-06-30T20:54:00Z">
                                <w:rPr/>
                              </w:rPrChange>
                            </w:rPr>
                            <w:t>…………………………………………….</w:t>
                          </w:r>
                        </w:ins>
                      </w:p>
                      <w:p w:rsidR="00CC5D28" w:rsidRPr="0070647F" w:rsidRDefault="00CC5D28" w:rsidP="00CC5D28">
                        <w:pPr>
                          <w:rPr>
                            <w:ins w:id="1828" w:author="Chokka,Deepthi Tejaswani" w:date="2020-06-30T20:32:00Z"/>
                            <w:rFonts w:ascii="Times New Roman" w:hAnsi="Times New Roman"/>
                            <w:szCs w:val="24"/>
                            <w:rPrChange w:id="1829" w:author="Chokka,Deepthi Tejaswani" w:date="2020-06-30T20:54:00Z">
                              <w:rPr>
                                <w:ins w:id="1830" w:author="Chokka,Deepthi Tejaswani" w:date="2020-06-30T20:32:00Z"/>
                              </w:rPr>
                            </w:rPrChange>
                          </w:rPr>
                          <w:pPrChange w:id="1831" w:author="Chokka,Deepthi Tejaswani" w:date="2020-06-30T20:27:00Z">
                            <w:pPr/>
                          </w:pPrChange>
                        </w:pPr>
                        <w:ins w:id="1832" w:author="Chokka,Deepthi Tejaswani" w:date="2020-06-30T20:32:00Z">
                          <w:r w:rsidRPr="0070647F">
                            <w:rPr>
                              <w:rFonts w:ascii="Times New Roman" w:hAnsi="Times New Roman"/>
                              <w:szCs w:val="24"/>
                              <w:rPrChange w:id="1833" w:author="Chokka,Deepthi Tejaswani" w:date="2020-06-30T20:54:00Z">
                                <w:rPr/>
                              </w:rPrChange>
                            </w:rPr>
                            <w:t>…………………………………………….</w:t>
                          </w:r>
                        </w:ins>
                      </w:p>
                      <w:p w:rsidR="00CC5D28" w:rsidRPr="0070647F" w:rsidRDefault="00CC5D28" w:rsidP="00CC5D28">
                        <w:pPr>
                          <w:rPr>
                            <w:rFonts w:ascii="Times New Roman" w:hAnsi="Times New Roman"/>
                            <w:szCs w:val="24"/>
                            <w:rPrChange w:id="1834" w:author="Chokka,Deepthi Tejaswani" w:date="2020-06-30T20:54:00Z">
                              <w:rPr/>
                            </w:rPrChange>
                          </w:rPr>
                          <w:pPrChange w:id="1835" w:author="Chokka,Deepthi Tejaswani" w:date="2020-06-30T20:27:00Z">
                            <w:pPr/>
                          </w:pPrChange>
                        </w:pPr>
                        <w:ins w:id="1836" w:author="Chokka,Deepthi Tejaswani" w:date="2020-06-30T20:32:00Z">
                          <w:r w:rsidRPr="0070647F">
                            <w:rPr>
                              <w:rFonts w:ascii="Times New Roman" w:hAnsi="Times New Roman"/>
                              <w:szCs w:val="24"/>
                              <w:rPrChange w:id="1837" w:author="Chokka,Deepthi Tejaswani" w:date="2020-06-30T20:54:00Z">
                                <w:rPr/>
                              </w:rPrChange>
                            </w:rPr>
                            <w:t>…………………………………………….</w:t>
                          </w:r>
                        </w:ins>
                      </w:p>
                    </w:txbxContent>
                  </v:textbox>
                  <w10:wrap anchorx="margin"/>
                </v:rect>
              </w:pict>
            </mc:Fallback>
          </mc:AlternateContent>
        </w:r>
      </w:ins>
    </w:p>
    <w:p w:rsidR="00CC5D28" w:rsidRDefault="00CC5D28">
      <w:pPr>
        <w:rPr>
          <w:ins w:id="1394" w:author="Chokka,Deepthi Tejaswani" w:date="2020-06-30T20:52:00Z"/>
          <w:rFonts w:ascii="Times New Roman" w:hAnsi="Times New Roman"/>
        </w:rPr>
      </w:pPr>
    </w:p>
    <w:p w:rsidR="00CC5D28" w:rsidRDefault="00CC5D28">
      <w:pPr>
        <w:rPr>
          <w:ins w:id="1395" w:author="Chokka,Deepthi Tejaswani" w:date="2020-06-30T20:52:00Z"/>
          <w:rFonts w:ascii="Times New Roman" w:hAnsi="Times New Roman"/>
        </w:rPr>
      </w:pPr>
    </w:p>
    <w:p w:rsidR="00CC5D28" w:rsidRDefault="00CC5D28">
      <w:pPr>
        <w:rPr>
          <w:ins w:id="1396" w:author="Chokka,Deepthi Tejaswani" w:date="2020-06-30T20:52:00Z"/>
          <w:rFonts w:ascii="Times New Roman" w:hAnsi="Times New Roman"/>
        </w:rPr>
      </w:pPr>
    </w:p>
    <w:p w:rsidR="00CC5D28" w:rsidRDefault="00CC5D28">
      <w:pPr>
        <w:rPr>
          <w:ins w:id="1397" w:author="Chokka,Deepthi Tejaswani" w:date="2020-06-30T20:52:00Z"/>
          <w:rFonts w:ascii="Times New Roman" w:hAnsi="Times New Roman"/>
        </w:rPr>
      </w:pPr>
    </w:p>
    <w:p w:rsidR="00CC5D28" w:rsidRDefault="00CC5D28">
      <w:pPr>
        <w:rPr>
          <w:ins w:id="1398" w:author="Chokka,Deepthi Tejaswani" w:date="2020-06-30T20:52:00Z"/>
          <w:rFonts w:ascii="Times New Roman" w:hAnsi="Times New Roman"/>
        </w:rPr>
      </w:pPr>
    </w:p>
    <w:p w:rsidR="00CC5D28" w:rsidRDefault="00CC5D28">
      <w:pPr>
        <w:rPr>
          <w:ins w:id="1399" w:author="Chokka,Deepthi Tejaswani" w:date="2020-06-30T20:52:00Z"/>
          <w:rFonts w:ascii="Times New Roman" w:hAnsi="Times New Roman"/>
        </w:rPr>
      </w:pPr>
    </w:p>
    <w:p w:rsidR="00CC5D28" w:rsidRDefault="00CC5D28">
      <w:pPr>
        <w:rPr>
          <w:ins w:id="1400" w:author="Chokka,Deepthi Tejaswani" w:date="2020-06-30T20:52:00Z"/>
          <w:rFonts w:ascii="Times New Roman" w:hAnsi="Times New Roman"/>
        </w:rPr>
      </w:pPr>
    </w:p>
    <w:p w:rsidR="00CC5D28" w:rsidRPr="00CC5D28" w:rsidRDefault="00CC5D28">
      <w:pPr>
        <w:rPr>
          <w:ins w:id="1401" w:author="Chokka,Deepthi Tejaswani" w:date="2020-06-30T20:26:00Z"/>
          <w:rFonts w:ascii="Times New Roman" w:hAnsi="Times New Roman"/>
          <w:rPrChange w:id="1402" w:author="Chokka,Deepthi Tejaswani" w:date="2020-06-30T20:51:00Z">
            <w:rPr>
              <w:ins w:id="1403" w:author="Chokka,Deepthi Tejaswani" w:date="2020-06-30T20:26:00Z"/>
              <w:rFonts w:ascii="Times New Roman" w:hAnsi="Times New Roman"/>
              <w:b/>
            </w:rPr>
          </w:rPrChange>
        </w:rPr>
      </w:pPr>
    </w:p>
    <w:p w:rsidR="007639F5" w:rsidRDefault="007639F5">
      <w:pPr>
        <w:rPr>
          <w:ins w:id="1404" w:author="Chokka,Deepthi Tejaswani" w:date="2020-06-30T20:54:00Z"/>
          <w:rFonts w:ascii="Times New Roman" w:hAnsi="Times New Roman"/>
          <w:b/>
        </w:rPr>
      </w:pPr>
    </w:p>
    <w:p w:rsidR="00CC5D28" w:rsidRDefault="00CC5D28">
      <w:pPr>
        <w:rPr>
          <w:ins w:id="1405" w:author="Chokka,Deepthi Tejaswani" w:date="2020-06-30T20:54:00Z"/>
          <w:rFonts w:ascii="Times New Roman" w:hAnsi="Times New Roman"/>
          <w:b/>
        </w:rPr>
      </w:pPr>
    </w:p>
    <w:p w:rsidR="00CC5D28" w:rsidRDefault="00CC5D28">
      <w:pPr>
        <w:rPr>
          <w:ins w:id="1406" w:author="Chokka,Deepthi Tejaswani" w:date="2020-06-30T20:54:00Z"/>
          <w:rFonts w:ascii="Times New Roman" w:hAnsi="Times New Roman"/>
          <w:b/>
        </w:rPr>
      </w:pPr>
    </w:p>
    <w:p w:rsidR="00CC5D28" w:rsidRDefault="00CC5D28">
      <w:pPr>
        <w:rPr>
          <w:ins w:id="1407" w:author="Chokka,Deepthi Tejaswani" w:date="2020-06-30T20:54:00Z"/>
          <w:rFonts w:ascii="Times New Roman" w:hAnsi="Times New Roman"/>
          <w:b/>
        </w:rPr>
      </w:pPr>
    </w:p>
    <w:p w:rsidR="00CC5D28" w:rsidRDefault="00CC5D28">
      <w:pPr>
        <w:rPr>
          <w:ins w:id="1408" w:author="Chokka,Deepthi Tejaswani" w:date="2020-06-30T20:54:00Z"/>
          <w:rFonts w:ascii="Times New Roman" w:hAnsi="Times New Roman"/>
          <w:b/>
        </w:rPr>
      </w:pPr>
    </w:p>
    <w:p w:rsidR="00CC5D28" w:rsidRDefault="00CC5D28">
      <w:pPr>
        <w:rPr>
          <w:ins w:id="1409" w:author="Chokka,Deepthi Tejaswani" w:date="2020-06-30T20:54:00Z"/>
          <w:rFonts w:ascii="Times New Roman" w:hAnsi="Times New Roman"/>
          <w:b/>
        </w:rPr>
      </w:pPr>
    </w:p>
    <w:p w:rsidR="00CC5D28" w:rsidRDefault="00CC5D28">
      <w:pPr>
        <w:rPr>
          <w:ins w:id="1410" w:author="Chokka,Deepthi Tejaswani" w:date="2020-06-30T20:54:00Z"/>
          <w:rFonts w:ascii="Times New Roman" w:hAnsi="Times New Roman"/>
          <w:b/>
        </w:rPr>
      </w:pPr>
    </w:p>
    <w:p w:rsidR="00CC5D28" w:rsidRDefault="00CC5D28">
      <w:pPr>
        <w:rPr>
          <w:ins w:id="1411" w:author="Chokka,Deepthi Tejaswani" w:date="2020-06-30T20:54:00Z"/>
          <w:rFonts w:ascii="Times New Roman" w:hAnsi="Times New Roman"/>
          <w:b/>
        </w:rPr>
      </w:pPr>
    </w:p>
    <w:p w:rsidR="00CC5D28" w:rsidRDefault="00CC5D28">
      <w:pPr>
        <w:rPr>
          <w:ins w:id="1412" w:author="Chokka,Deepthi Tejaswani" w:date="2020-06-30T20:54:00Z"/>
          <w:rFonts w:ascii="Times New Roman" w:hAnsi="Times New Roman"/>
          <w:b/>
        </w:rPr>
      </w:pPr>
    </w:p>
    <w:p w:rsidR="0070647F" w:rsidRDefault="0070647F">
      <w:pPr>
        <w:rPr>
          <w:ins w:id="1413" w:author="Chokka,Deepthi Tejaswani" w:date="2020-06-30T20:54:00Z"/>
          <w:rFonts w:ascii="Times New Roman" w:hAnsi="Times New Roman"/>
          <w:b/>
        </w:rPr>
      </w:pPr>
    </w:p>
    <w:p w:rsidR="0070647F" w:rsidRDefault="0070647F">
      <w:pPr>
        <w:rPr>
          <w:ins w:id="1414" w:author="Chokka,Deepthi Tejaswani" w:date="2020-06-30T20:54:00Z"/>
          <w:rFonts w:ascii="Times New Roman" w:hAnsi="Times New Roman"/>
          <w:b/>
        </w:rPr>
      </w:pPr>
    </w:p>
    <w:p w:rsidR="0070647F" w:rsidRDefault="0070647F">
      <w:pPr>
        <w:rPr>
          <w:ins w:id="1415" w:author="Chokka,Deepthi Tejaswani" w:date="2020-06-30T20:54:00Z"/>
          <w:rFonts w:ascii="Times New Roman" w:hAnsi="Times New Roman"/>
          <w:b/>
        </w:rPr>
      </w:pPr>
    </w:p>
    <w:p w:rsidR="0070647F" w:rsidRDefault="0070647F">
      <w:pPr>
        <w:rPr>
          <w:ins w:id="1416" w:author="Chokka,Deepthi Tejaswani" w:date="2020-06-30T20:54:00Z"/>
          <w:rFonts w:ascii="Times New Roman" w:hAnsi="Times New Roman"/>
          <w:b/>
        </w:rPr>
      </w:pPr>
    </w:p>
    <w:p w:rsidR="0070647F" w:rsidRDefault="0070647F">
      <w:pPr>
        <w:rPr>
          <w:ins w:id="1417" w:author="Chokka,Deepthi Tejaswani" w:date="2020-06-30T20:54:00Z"/>
          <w:rFonts w:ascii="Times New Roman" w:hAnsi="Times New Roman"/>
          <w:b/>
        </w:rPr>
      </w:pPr>
    </w:p>
    <w:p w:rsidR="0070647F" w:rsidRDefault="0070647F">
      <w:pPr>
        <w:rPr>
          <w:ins w:id="1418" w:author="Chokka,Deepthi Tejaswani" w:date="2020-06-30T20:54:00Z"/>
          <w:rFonts w:ascii="Times New Roman" w:hAnsi="Times New Roman"/>
          <w:b/>
        </w:rPr>
      </w:pPr>
    </w:p>
    <w:p w:rsidR="0070647F" w:rsidRDefault="0070647F">
      <w:pPr>
        <w:rPr>
          <w:ins w:id="1419" w:author="Chokka,Deepthi Tejaswani" w:date="2020-06-30T20:54:00Z"/>
          <w:rFonts w:ascii="Times New Roman" w:hAnsi="Times New Roman"/>
          <w:b/>
        </w:rPr>
      </w:pPr>
    </w:p>
    <w:p w:rsidR="0070647F" w:rsidRDefault="0070647F">
      <w:pPr>
        <w:rPr>
          <w:ins w:id="1420" w:author="Chokka,Deepthi Tejaswani" w:date="2020-06-30T20:54:00Z"/>
          <w:rFonts w:ascii="Times New Roman" w:hAnsi="Times New Roman"/>
          <w:b/>
        </w:rPr>
      </w:pPr>
    </w:p>
    <w:p w:rsidR="0070647F" w:rsidRDefault="0070647F">
      <w:pPr>
        <w:rPr>
          <w:ins w:id="1421" w:author="Chokka,Deepthi Tejaswani" w:date="2020-06-30T20:54:00Z"/>
          <w:rFonts w:ascii="Times New Roman" w:hAnsi="Times New Roman"/>
          <w:b/>
        </w:rPr>
      </w:pPr>
    </w:p>
    <w:p w:rsidR="0070647F" w:rsidRDefault="0070647F">
      <w:pPr>
        <w:rPr>
          <w:ins w:id="1422" w:author="Chokka,Deepthi Tejaswani" w:date="2020-06-30T20:54:00Z"/>
          <w:rFonts w:ascii="Times New Roman" w:hAnsi="Times New Roman"/>
          <w:b/>
        </w:rPr>
      </w:pPr>
    </w:p>
    <w:p w:rsidR="00CC5D28" w:rsidRDefault="00CC5D28">
      <w:pPr>
        <w:rPr>
          <w:ins w:id="1423" w:author="Chokka,Deepthi Tejaswani" w:date="2020-06-30T20:54:00Z"/>
          <w:rFonts w:ascii="Times New Roman" w:hAnsi="Times New Roman"/>
          <w:b/>
        </w:rPr>
      </w:pPr>
    </w:p>
    <w:p w:rsidR="00CC5D28" w:rsidRPr="007639F5" w:rsidRDefault="00CC5D28">
      <w:pPr>
        <w:rPr>
          <w:ins w:id="1424" w:author="Chokka,Deepthi Tejaswani" w:date="2020-06-29T13:51:00Z"/>
          <w:rFonts w:ascii="Times New Roman" w:hAnsi="Times New Roman"/>
          <w:b/>
        </w:rPr>
      </w:pPr>
    </w:p>
    <w:p w:rsidR="00A0455B" w:rsidRPr="00E705C3" w:rsidRDefault="00A0455B">
      <w:pPr>
        <w:pStyle w:val="Heading3"/>
        <w:numPr>
          <w:ilvl w:val="1"/>
          <w:numId w:val="42"/>
        </w:numPr>
        <w:rPr>
          <w:ins w:id="1425" w:author="Chokka,Deepthi Tejaswani" w:date="2020-06-29T13:54:00Z"/>
          <w:rFonts w:ascii="Times New Roman" w:hAnsi="Times New Roman"/>
          <w:sz w:val="32"/>
          <w:szCs w:val="32"/>
          <w:rPrChange w:id="1426" w:author="Chokka,Deepthi Tejaswani" w:date="2020-06-29T14:21:00Z">
            <w:rPr>
              <w:ins w:id="1427" w:author="Chokka,Deepthi Tejaswani" w:date="2020-06-29T13:54:00Z"/>
            </w:rPr>
          </w:rPrChange>
        </w:rPr>
        <w:pPrChange w:id="1428" w:author="Chokka,Deepthi Tejaswani" w:date="2020-06-29T13:56:00Z">
          <w:pPr/>
        </w:pPrChange>
      </w:pPr>
      <w:ins w:id="1429" w:author="Chokka,Deepthi Tejaswani" w:date="2020-06-29T13:56:00Z">
        <w:r w:rsidRPr="00E705C3">
          <w:rPr>
            <w:rFonts w:ascii="Times New Roman" w:hAnsi="Times New Roman"/>
            <w:sz w:val="32"/>
            <w:szCs w:val="32"/>
            <w:rPrChange w:id="1430" w:author="Chokka,Deepthi Tejaswani" w:date="2020-06-29T14:21:00Z">
              <w:rPr/>
            </w:rPrChange>
          </w:rPr>
          <w:lastRenderedPageBreak/>
          <w:t xml:space="preserve"> </w:t>
        </w:r>
      </w:ins>
      <w:ins w:id="1431" w:author="Chokka,Deepthi Tejaswani" w:date="2020-06-29T13:53:00Z">
        <w:r w:rsidRPr="00E705C3">
          <w:rPr>
            <w:rFonts w:ascii="Times New Roman" w:hAnsi="Times New Roman"/>
            <w:sz w:val="32"/>
            <w:szCs w:val="32"/>
            <w:rPrChange w:id="1432" w:author="Chokka,Deepthi Tejaswani" w:date="2020-06-29T14:21:00Z">
              <w:rPr/>
            </w:rPrChange>
          </w:rPr>
          <w:t>Reference:</w:t>
        </w:r>
      </w:ins>
      <w:ins w:id="1433" w:author="Chokka,Deepthi Tejaswani" w:date="2020-06-29T13:51:00Z">
        <w:r w:rsidRPr="00E705C3">
          <w:rPr>
            <w:rFonts w:ascii="Times New Roman" w:hAnsi="Times New Roman"/>
            <w:sz w:val="32"/>
            <w:szCs w:val="32"/>
            <w:rPrChange w:id="1434" w:author="Chokka,Deepthi Tejaswani" w:date="2020-06-29T14:21:00Z">
              <w:rPr>
                <w:b/>
              </w:rPr>
            </w:rPrChange>
          </w:rPr>
          <w:t xml:space="preserve"> </w:t>
        </w:r>
      </w:ins>
    </w:p>
    <w:p w:rsidR="00A0455B" w:rsidRDefault="00A0455B">
      <w:pPr>
        <w:rPr>
          <w:ins w:id="1435" w:author="Chokka,Deepthi Tejaswani" w:date="2020-06-29T13:54:00Z"/>
        </w:rPr>
      </w:pPr>
      <w:ins w:id="1436" w:author="Chokka,Deepthi Tejaswani" w:date="2020-06-29T13:54:00Z">
        <w:r>
          <w:t>For further guidelines,</w:t>
        </w:r>
      </w:ins>
      <w:ins w:id="1437" w:author="Chokka,Deepthi Tejaswani" w:date="2020-06-29T13:56:00Z">
        <w:r>
          <w:t xml:space="preserve"> </w:t>
        </w:r>
      </w:ins>
      <w:ins w:id="1438" w:author="Chokka,Deepthi Tejaswani" w:date="2020-06-29T13:54:00Z">
        <w:r>
          <w:t>an individual can refer to the websites stated below</w:t>
        </w:r>
      </w:ins>
      <w:ins w:id="1439" w:author="Chokka,Deepthi Tejaswani" w:date="2020-06-29T13:55:00Z">
        <w:r>
          <w:t>:</w:t>
        </w:r>
      </w:ins>
    </w:p>
    <w:p w:rsidR="00A0455B" w:rsidRPr="00A0455B" w:rsidRDefault="00A0455B">
      <w:pPr>
        <w:pStyle w:val="ListParagraph"/>
        <w:numPr>
          <w:ilvl w:val="0"/>
          <w:numId w:val="41"/>
        </w:numPr>
        <w:rPr>
          <w:ins w:id="1440" w:author="Chokka,Deepthi Tejaswani" w:date="2020-06-29T13:55:00Z"/>
          <w:rFonts w:ascii="Times New Roman" w:hAnsi="Times New Roman"/>
          <w:rPrChange w:id="1441" w:author="Chokka,Deepthi Tejaswani" w:date="2020-06-29T13:56:00Z">
            <w:rPr>
              <w:ins w:id="1442" w:author="Chokka,Deepthi Tejaswani" w:date="2020-06-29T13:55:00Z"/>
            </w:rPr>
          </w:rPrChange>
        </w:rPr>
        <w:pPrChange w:id="1443" w:author="Chokka,Deepthi Tejaswani" w:date="2020-06-29T13:56:00Z">
          <w:pPr/>
        </w:pPrChange>
      </w:pPr>
      <w:ins w:id="1444" w:author="Chokka,Deepthi Tejaswani" w:date="2020-06-29T13:54:00Z">
        <w:r w:rsidRPr="00A0455B">
          <w:rPr>
            <w:rFonts w:ascii="Times New Roman" w:hAnsi="Times New Roman"/>
            <w:rPrChange w:id="1445" w:author="Chokka,Deepthi Tejaswani" w:date="2020-06-29T13:56:00Z">
              <w:rPr/>
            </w:rPrChange>
          </w:rPr>
          <w:fldChar w:fldCharType="begin"/>
        </w:r>
        <w:r w:rsidRPr="00A0455B">
          <w:rPr>
            <w:rFonts w:ascii="Times New Roman" w:hAnsi="Times New Roman"/>
            <w:rPrChange w:id="1446" w:author="Chokka,Deepthi Tejaswani" w:date="2020-06-29T13:56:00Z">
              <w:rPr/>
            </w:rPrChange>
          </w:rPr>
          <w:instrText xml:space="preserve"> HYPERLINK "https://firebase.google.com/docs/storage" </w:instrText>
        </w:r>
        <w:r w:rsidRPr="00A0455B">
          <w:rPr>
            <w:rFonts w:ascii="Times New Roman" w:hAnsi="Times New Roman"/>
            <w:rPrChange w:id="1447" w:author="Chokka,Deepthi Tejaswani" w:date="2020-06-29T13:56:00Z">
              <w:rPr/>
            </w:rPrChange>
          </w:rPr>
          <w:fldChar w:fldCharType="separate"/>
        </w:r>
        <w:r w:rsidRPr="00A0455B">
          <w:rPr>
            <w:rStyle w:val="Hyperlink"/>
            <w:rFonts w:ascii="Times New Roman" w:hAnsi="Times New Roman"/>
            <w:rPrChange w:id="1448" w:author="Chokka,Deepthi Tejaswani" w:date="2020-06-29T13:56:00Z">
              <w:rPr>
                <w:rStyle w:val="Hyperlink"/>
              </w:rPr>
            </w:rPrChange>
          </w:rPr>
          <w:t>https://firebase.google.com/docs/storage</w:t>
        </w:r>
        <w:r w:rsidRPr="00A0455B">
          <w:rPr>
            <w:rFonts w:ascii="Times New Roman" w:hAnsi="Times New Roman"/>
            <w:rPrChange w:id="1449" w:author="Chokka,Deepthi Tejaswani" w:date="2020-06-29T13:56:00Z">
              <w:rPr/>
            </w:rPrChange>
          </w:rPr>
          <w:fldChar w:fldCharType="end"/>
        </w:r>
      </w:ins>
    </w:p>
    <w:p w:rsidR="00A0455B" w:rsidRPr="00A0455B" w:rsidRDefault="00A0455B">
      <w:pPr>
        <w:pStyle w:val="ListParagraph"/>
        <w:numPr>
          <w:ilvl w:val="0"/>
          <w:numId w:val="41"/>
        </w:numPr>
        <w:rPr>
          <w:ins w:id="1450" w:author="Chokka,Deepthi Tejaswani" w:date="2020-06-29T13:56:00Z"/>
          <w:rFonts w:ascii="Times New Roman" w:hAnsi="Times New Roman"/>
          <w:rPrChange w:id="1451" w:author="Chokka,Deepthi Tejaswani" w:date="2020-06-29T13:56:00Z">
            <w:rPr>
              <w:ins w:id="1452" w:author="Chokka,Deepthi Tejaswani" w:date="2020-06-29T13:56:00Z"/>
            </w:rPr>
          </w:rPrChange>
        </w:rPr>
        <w:pPrChange w:id="1453" w:author="Chokka,Deepthi Tejaswani" w:date="2020-06-29T13:56:00Z">
          <w:pPr/>
        </w:pPrChange>
      </w:pPr>
      <w:ins w:id="1454" w:author="Chokka,Deepthi Tejaswani" w:date="2020-06-29T13:55:00Z">
        <w:r w:rsidRPr="00A0455B">
          <w:rPr>
            <w:rFonts w:ascii="Times New Roman" w:hAnsi="Times New Roman"/>
            <w:rPrChange w:id="1455" w:author="Chokka,Deepthi Tejaswani" w:date="2020-06-29T13:56:00Z">
              <w:rPr/>
            </w:rPrChange>
          </w:rPr>
          <w:fldChar w:fldCharType="begin"/>
        </w:r>
        <w:r w:rsidRPr="00A0455B">
          <w:rPr>
            <w:rFonts w:ascii="Times New Roman" w:hAnsi="Times New Roman"/>
            <w:rPrChange w:id="1456" w:author="Chokka,Deepthi Tejaswani" w:date="2020-06-29T13:56:00Z">
              <w:rPr/>
            </w:rPrChange>
          </w:rPr>
          <w:instrText xml:space="preserve"> HYPERLINK "https://firebase.google.com/docs/database/android/start" </w:instrText>
        </w:r>
        <w:r w:rsidRPr="00A0455B">
          <w:rPr>
            <w:rFonts w:ascii="Times New Roman" w:hAnsi="Times New Roman"/>
            <w:rPrChange w:id="1457" w:author="Chokka,Deepthi Tejaswani" w:date="2020-06-29T13:56:00Z">
              <w:rPr/>
            </w:rPrChange>
          </w:rPr>
          <w:fldChar w:fldCharType="separate"/>
        </w:r>
        <w:r w:rsidRPr="00A0455B">
          <w:rPr>
            <w:rStyle w:val="Hyperlink"/>
            <w:rFonts w:ascii="Times New Roman" w:hAnsi="Times New Roman"/>
            <w:rPrChange w:id="1458" w:author="Chokka,Deepthi Tejaswani" w:date="2020-06-29T13:56:00Z">
              <w:rPr>
                <w:rStyle w:val="Hyperlink"/>
              </w:rPr>
            </w:rPrChange>
          </w:rPr>
          <w:t>https://firebase.google.com/docs/database/android/start</w:t>
        </w:r>
        <w:r w:rsidRPr="00A0455B">
          <w:rPr>
            <w:rFonts w:ascii="Times New Roman" w:hAnsi="Times New Roman"/>
            <w:rPrChange w:id="1459" w:author="Chokka,Deepthi Tejaswani" w:date="2020-06-29T13:56:00Z">
              <w:rPr/>
            </w:rPrChange>
          </w:rPr>
          <w:fldChar w:fldCharType="end"/>
        </w:r>
      </w:ins>
    </w:p>
    <w:p w:rsidR="00A0455B" w:rsidRDefault="00A0455B">
      <w:pPr>
        <w:pStyle w:val="ListParagraph"/>
        <w:numPr>
          <w:ilvl w:val="0"/>
          <w:numId w:val="41"/>
        </w:numPr>
        <w:rPr>
          <w:ins w:id="1460" w:author="Chokka,Deepthi Tejaswani" w:date="2020-06-30T18:21:00Z"/>
          <w:rFonts w:ascii="Times New Roman" w:hAnsi="Times New Roman"/>
        </w:rPr>
        <w:pPrChange w:id="1461" w:author="Chokka,Deepthi Tejaswani" w:date="2020-06-29T13:56:00Z">
          <w:pPr/>
        </w:pPrChange>
      </w:pPr>
      <w:ins w:id="1462" w:author="Chokka,Deepthi Tejaswani" w:date="2020-06-29T13:56:00Z">
        <w:r w:rsidRPr="00A0455B">
          <w:rPr>
            <w:rFonts w:ascii="Times New Roman" w:hAnsi="Times New Roman"/>
            <w:rPrChange w:id="1463" w:author="Chokka,Deepthi Tejaswani" w:date="2020-06-29T13:56:00Z">
              <w:rPr/>
            </w:rPrChange>
          </w:rPr>
          <w:fldChar w:fldCharType="begin"/>
        </w:r>
        <w:r w:rsidRPr="00A0455B">
          <w:rPr>
            <w:rFonts w:ascii="Times New Roman" w:hAnsi="Times New Roman"/>
            <w:rPrChange w:id="1464" w:author="Chokka,Deepthi Tejaswani" w:date="2020-06-29T13:56:00Z">
              <w:rPr/>
            </w:rPrChange>
          </w:rPr>
          <w:instrText xml:space="preserve"> HYPERLINK "https://firebase.google.com/docs/storage/android/start" </w:instrText>
        </w:r>
        <w:r w:rsidRPr="00A0455B">
          <w:rPr>
            <w:rFonts w:ascii="Times New Roman" w:hAnsi="Times New Roman"/>
            <w:rPrChange w:id="1465" w:author="Chokka,Deepthi Tejaswani" w:date="2020-06-29T13:56:00Z">
              <w:rPr/>
            </w:rPrChange>
          </w:rPr>
          <w:fldChar w:fldCharType="separate"/>
        </w:r>
        <w:r w:rsidRPr="00A0455B">
          <w:rPr>
            <w:rStyle w:val="Hyperlink"/>
            <w:rFonts w:ascii="Times New Roman" w:hAnsi="Times New Roman"/>
            <w:rPrChange w:id="1466" w:author="Chokka,Deepthi Tejaswani" w:date="2020-06-29T13:56:00Z">
              <w:rPr>
                <w:rStyle w:val="Hyperlink"/>
              </w:rPr>
            </w:rPrChange>
          </w:rPr>
          <w:t>https://firebase.google.com/docs/storage/android/start</w:t>
        </w:r>
        <w:r w:rsidRPr="00A0455B">
          <w:rPr>
            <w:rFonts w:ascii="Times New Roman" w:hAnsi="Times New Roman"/>
            <w:rPrChange w:id="1467" w:author="Chokka,Deepthi Tejaswani" w:date="2020-06-29T13:56:00Z">
              <w:rPr/>
            </w:rPrChange>
          </w:rPr>
          <w:fldChar w:fldCharType="end"/>
        </w:r>
      </w:ins>
    </w:p>
    <w:p w:rsidR="00DF4D9A" w:rsidRDefault="00DF4D9A">
      <w:pPr>
        <w:rPr>
          <w:ins w:id="1468" w:author="Chokka,Deepthi Tejaswani" w:date="2020-06-30T18:21:00Z"/>
          <w:rFonts w:ascii="Times New Roman" w:hAnsi="Times New Roman"/>
        </w:rPr>
      </w:pPr>
    </w:p>
    <w:p w:rsidR="00DF4D9A" w:rsidRDefault="00DF4D9A">
      <w:pPr>
        <w:rPr>
          <w:ins w:id="1469" w:author="Chokka,Deepthi Tejaswani" w:date="2020-06-30T18:21:00Z"/>
          <w:rFonts w:ascii="Times New Roman" w:hAnsi="Times New Roman"/>
        </w:rPr>
      </w:pPr>
    </w:p>
    <w:p w:rsidR="00DF4D9A" w:rsidRDefault="00DF4D9A">
      <w:pPr>
        <w:rPr>
          <w:ins w:id="1470" w:author="Chokka,Deepthi Tejaswani" w:date="2020-06-30T18:21:00Z"/>
          <w:rFonts w:ascii="Times New Roman" w:hAnsi="Times New Roman"/>
        </w:rPr>
      </w:pPr>
    </w:p>
    <w:p w:rsidR="00DF4D9A" w:rsidRDefault="00DF4D9A">
      <w:pPr>
        <w:rPr>
          <w:ins w:id="1471" w:author="Chokka,Deepthi Tejaswani" w:date="2020-06-30T18:21:00Z"/>
          <w:rFonts w:ascii="Times New Roman" w:hAnsi="Times New Roman"/>
        </w:rPr>
      </w:pPr>
    </w:p>
    <w:p w:rsidR="00DF4D9A" w:rsidRDefault="00DF4D9A">
      <w:pPr>
        <w:rPr>
          <w:ins w:id="1472" w:author="Chokka,Deepthi Tejaswani" w:date="2020-06-30T18:21:00Z"/>
          <w:rFonts w:ascii="Times New Roman" w:hAnsi="Times New Roman"/>
        </w:rPr>
      </w:pPr>
    </w:p>
    <w:p w:rsidR="00DF4D9A" w:rsidRDefault="00DF4D9A">
      <w:pPr>
        <w:rPr>
          <w:ins w:id="1473" w:author="Chokka,Deepthi Tejaswani" w:date="2020-06-30T18:21:00Z"/>
          <w:rFonts w:ascii="Times New Roman" w:hAnsi="Times New Roman"/>
        </w:rPr>
      </w:pPr>
    </w:p>
    <w:p w:rsidR="00DF4D9A" w:rsidRDefault="00DF4D9A">
      <w:pPr>
        <w:rPr>
          <w:ins w:id="1474" w:author="Chokka,Deepthi Tejaswani" w:date="2020-06-30T18:21:00Z"/>
          <w:rFonts w:ascii="Times New Roman" w:hAnsi="Times New Roman"/>
        </w:rPr>
      </w:pPr>
    </w:p>
    <w:p w:rsidR="00DF4D9A" w:rsidRDefault="00DF4D9A">
      <w:pPr>
        <w:rPr>
          <w:ins w:id="1475" w:author="Chokka,Deepthi Tejaswani" w:date="2020-06-30T18:21:00Z"/>
          <w:rFonts w:ascii="Times New Roman" w:hAnsi="Times New Roman"/>
        </w:rPr>
      </w:pPr>
    </w:p>
    <w:p w:rsidR="00DF4D9A" w:rsidRDefault="00DF4D9A">
      <w:pPr>
        <w:rPr>
          <w:ins w:id="1476" w:author="Chokka,Deepthi Tejaswani" w:date="2020-06-30T18:21:00Z"/>
          <w:rFonts w:ascii="Times New Roman" w:hAnsi="Times New Roman"/>
        </w:rPr>
      </w:pPr>
    </w:p>
    <w:p w:rsidR="00DF4D9A" w:rsidRDefault="00DF4D9A">
      <w:pPr>
        <w:rPr>
          <w:ins w:id="1477" w:author="Chokka,Deepthi Tejaswani" w:date="2020-06-30T18:21:00Z"/>
          <w:rFonts w:ascii="Times New Roman" w:hAnsi="Times New Roman"/>
        </w:rPr>
      </w:pPr>
    </w:p>
    <w:p w:rsidR="00DF4D9A" w:rsidRDefault="00DF4D9A">
      <w:pPr>
        <w:rPr>
          <w:ins w:id="1478" w:author="Chokka,Deepthi Tejaswani" w:date="2020-06-30T18:21:00Z"/>
          <w:rFonts w:ascii="Times New Roman" w:hAnsi="Times New Roman"/>
        </w:rPr>
      </w:pPr>
    </w:p>
    <w:p w:rsidR="00DF4D9A" w:rsidRDefault="00DF4D9A">
      <w:pPr>
        <w:rPr>
          <w:ins w:id="1479" w:author="Chokka,Deepthi Tejaswani" w:date="2020-06-30T18:21:00Z"/>
          <w:rFonts w:ascii="Times New Roman" w:hAnsi="Times New Roman"/>
        </w:rPr>
      </w:pPr>
    </w:p>
    <w:p w:rsidR="00DF4D9A" w:rsidRDefault="00DF4D9A">
      <w:pPr>
        <w:rPr>
          <w:ins w:id="1480" w:author="Chokka,Deepthi Tejaswani" w:date="2020-06-30T18:21:00Z"/>
          <w:rFonts w:ascii="Times New Roman" w:hAnsi="Times New Roman"/>
        </w:rPr>
      </w:pPr>
    </w:p>
    <w:p w:rsidR="00DF4D9A" w:rsidRDefault="00DF4D9A">
      <w:pPr>
        <w:rPr>
          <w:ins w:id="1481" w:author="Chokka,Deepthi Tejaswani" w:date="2020-06-30T18:21:00Z"/>
          <w:rFonts w:ascii="Times New Roman" w:hAnsi="Times New Roman"/>
        </w:rPr>
      </w:pPr>
    </w:p>
    <w:p w:rsidR="00DF4D9A" w:rsidRDefault="00DF4D9A">
      <w:pPr>
        <w:rPr>
          <w:ins w:id="1482" w:author="Chokka,Deepthi Tejaswani" w:date="2020-06-30T18:21:00Z"/>
          <w:rFonts w:ascii="Times New Roman" w:hAnsi="Times New Roman"/>
        </w:rPr>
      </w:pPr>
    </w:p>
    <w:p w:rsidR="00DF4D9A" w:rsidRDefault="00DF4D9A">
      <w:pPr>
        <w:rPr>
          <w:ins w:id="1483" w:author="Chokka,Deepthi Tejaswani" w:date="2020-06-30T18:21:00Z"/>
          <w:rFonts w:ascii="Times New Roman" w:hAnsi="Times New Roman"/>
        </w:rPr>
      </w:pPr>
    </w:p>
    <w:p w:rsidR="00DF4D9A" w:rsidRDefault="00DF4D9A">
      <w:pPr>
        <w:rPr>
          <w:ins w:id="1484" w:author="Chokka,Deepthi Tejaswani" w:date="2020-06-30T20:46:00Z"/>
          <w:rFonts w:ascii="Times New Roman" w:hAnsi="Times New Roman"/>
        </w:rPr>
      </w:pPr>
    </w:p>
    <w:p w:rsidR="00CC5D28" w:rsidRDefault="00CC5D28">
      <w:pPr>
        <w:rPr>
          <w:ins w:id="1485" w:author="Chokka,Deepthi Tejaswani" w:date="2020-06-30T20:46:00Z"/>
          <w:rFonts w:ascii="Times New Roman" w:hAnsi="Times New Roman"/>
        </w:rPr>
      </w:pPr>
    </w:p>
    <w:p w:rsidR="00CC5D28" w:rsidRDefault="00CC5D28">
      <w:pPr>
        <w:rPr>
          <w:ins w:id="1486" w:author="Chokka,Deepthi Tejaswani" w:date="2020-06-30T20:46:00Z"/>
          <w:rFonts w:ascii="Times New Roman" w:hAnsi="Times New Roman"/>
        </w:rPr>
      </w:pPr>
    </w:p>
    <w:p w:rsidR="00CC5D28" w:rsidRDefault="00CC5D28">
      <w:pPr>
        <w:rPr>
          <w:ins w:id="1487" w:author="Chokka,Deepthi Tejaswani" w:date="2020-06-30T20:46:00Z"/>
          <w:rFonts w:ascii="Times New Roman" w:hAnsi="Times New Roman"/>
        </w:rPr>
      </w:pPr>
    </w:p>
    <w:p w:rsidR="00CC5D28" w:rsidRDefault="00CC5D28">
      <w:pPr>
        <w:rPr>
          <w:ins w:id="1488" w:author="Chokka,Deepthi Tejaswani" w:date="2020-06-30T20:46:00Z"/>
          <w:rFonts w:ascii="Times New Roman" w:hAnsi="Times New Roman"/>
        </w:rPr>
      </w:pPr>
    </w:p>
    <w:p w:rsidR="00CC5D28" w:rsidRDefault="00CC5D28">
      <w:pPr>
        <w:rPr>
          <w:ins w:id="1489" w:author="Chokka,Deepthi Tejaswani" w:date="2020-06-30T20:46:00Z"/>
          <w:rFonts w:ascii="Times New Roman" w:hAnsi="Times New Roman"/>
        </w:rPr>
      </w:pPr>
    </w:p>
    <w:p w:rsidR="00CC5D28" w:rsidRDefault="00CC5D28">
      <w:pPr>
        <w:rPr>
          <w:ins w:id="1490" w:author="Chokka,Deepthi Tejaswani" w:date="2020-06-30T20:46:00Z"/>
          <w:rFonts w:ascii="Times New Roman" w:hAnsi="Times New Roman"/>
        </w:rPr>
      </w:pPr>
    </w:p>
    <w:p w:rsidR="00CC5D28" w:rsidRDefault="00CC5D28">
      <w:pPr>
        <w:rPr>
          <w:ins w:id="1491" w:author="Chokka,Deepthi Tejaswani" w:date="2020-06-30T20:55:00Z"/>
          <w:rFonts w:ascii="Times New Roman" w:hAnsi="Times New Roman"/>
        </w:rPr>
      </w:pPr>
    </w:p>
    <w:p w:rsidR="0070647F" w:rsidRDefault="0070647F">
      <w:pPr>
        <w:rPr>
          <w:ins w:id="1492" w:author="Chokka,Deepthi Tejaswani" w:date="2020-06-30T20:55:00Z"/>
          <w:rFonts w:ascii="Times New Roman" w:hAnsi="Times New Roman"/>
        </w:rPr>
      </w:pPr>
    </w:p>
    <w:p w:rsidR="0070647F" w:rsidRDefault="0070647F">
      <w:pPr>
        <w:rPr>
          <w:ins w:id="1493" w:author="Chokka,Deepthi Tejaswani" w:date="2020-06-30T20:55:00Z"/>
          <w:rFonts w:ascii="Times New Roman" w:hAnsi="Times New Roman"/>
        </w:rPr>
      </w:pPr>
    </w:p>
    <w:p w:rsidR="0070647F" w:rsidRDefault="0070647F">
      <w:pPr>
        <w:rPr>
          <w:ins w:id="1494" w:author="Chokka,Deepthi Tejaswani" w:date="2020-06-30T20:55:00Z"/>
          <w:rFonts w:ascii="Times New Roman" w:hAnsi="Times New Roman"/>
        </w:rPr>
      </w:pPr>
    </w:p>
    <w:p w:rsidR="0070647F" w:rsidRDefault="0070647F">
      <w:pPr>
        <w:rPr>
          <w:ins w:id="1495" w:author="Chokka,Deepthi Tejaswani" w:date="2020-06-30T20:55:00Z"/>
          <w:rFonts w:ascii="Times New Roman" w:hAnsi="Times New Roman"/>
        </w:rPr>
      </w:pPr>
    </w:p>
    <w:p w:rsidR="0070647F" w:rsidRDefault="0070647F">
      <w:pPr>
        <w:rPr>
          <w:ins w:id="1496" w:author="Chokka,Deepthi Tejaswani" w:date="2020-06-30T20:55:00Z"/>
          <w:rFonts w:ascii="Times New Roman" w:hAnsi="Times New Roman"/>
        </w:rPr>
      </w:pPr>
    </w:p>
    <w:p w:rsidR="0070647F" w:rsidRDefault="0070647F">
      <w:pPr>
        <w:rPr>
          <w:ins w:id="1497" w:author="Chokka,Deepthi Tejaswani" w:date="2020-06-30T20:55:00Z"/>
          <w:rFonts w:ascii="Times New Roman" w:hAnsi="Times New Roman"/>
        </w:rPr>
      </w:pPr>
    </w:p>
    <w:p w:rsidR="0070647F" w:rsidRDefault="0070647F">
      <w:pPr>
        <w:rPr>
          <w:ins w:id="1498" w:author="Chokka,Deepthi Tejaswani" w:date="2020-06-30T20:55:00Z"/>
          <w:rFonts w:ascii="Times New Roman" w:hAnsi="Times New Roman"/>
        </w:rPr>
      </w:pPr>
    </w:p>
    <w:p w:rsidR="0070647F" w:rsidRDefault="0070647F">
      <w:pPr>
        <w:rPr>
          <w:ins w:id="1499" w:author="Chokka,Deepthi Tejaswani" w:date="2020-06-30T20:55:00Z"/>
          <w:rFonts w:ascii="Times New Roman" w:hAnsi="Times New Roman"/>
        </w:rPr>
      </w:pPr>
    </w:p>
    <w:p w:rsidR="0070647F" w:rsidRDefault="0070647F">
      <w:pPr>
        <w:rPr>
          <w:ins w:id="1500" w:author="Chokka,Deepthi Tejaswani" w:date="2020-06-30T20:55:00Z"/>
          <w:rFonts w:ascii="Times New Roman" w:hAnsi="Times New Roman"/>
        </w:rPr>
      </w:pPr>
    </w:p>
    <w:p w:rsidR="0070647F" w:rsidRDefault="0070647F">
      <w:pPr>
        <w:rPr>
          <w:ins w:id="1501" w:author="Chokka,Deepthi Tejaswani" w:date="2020-06-30T20:55:00Z"/>
          <w:rFonts w:ascii="Times New Roman" w:hAnsi="Times New Roman"/>
        </w:rPr>
      </w:pPr>
    </w:p>
    <w:p w:rsidR="0070647F" w:rsidRDefault="0070647F">
      <w:pPr>
        <w:rPr>
          <w:ins w:id="1502" w:author="Chokka,Deepthi Tejaswani" w:date="2020-06-30T20:55:00Z"/>
          <w:rFonts w:ascii="Times New Roman" w:hAnsi="Times New Roman"/>
        </w:rPr>
      </w:pPr>
    </w:p>
    <w:p w:rsidR="0070647F" w:rsidRDefault="0070647F">
      <w:pPr>
        <w:rPr>
          <w:ins w:id="1503" w:author="Chokka,Deepthi Tejaswani" w:date="2020-06-30T20:55:00Z"/>
          <w:rFonts w:ascii="Times New Roman" w:hAnsi="Times New Roman"/>
        </w:rPr>
      </w:pPr>
    </w:p>
    <w:p w:rsidR="0070647F" w:rsidRDefault="0070647F">
      <w:pPr>
        <w:rPr>
          <w:ins w:id="1504" w:author="Chokka,Deepthi Tejaswani" w:date="2020-06-30T20:55:00Z"/>
          <w:rFonts w:ascii="Times New Roman" w:hAnsi="Times New Roman"/>
        </w:rPr>
      </w:pPr>
    </w:p>
    <w:p w:rsidR="0070647F" w:rsidRDefault="0070647F">
      <w:pPr>
        <w:rPr>
          <w:ins w:id="1505" w:author="Chokka,Deepthi Tejaswani" w:date="2020-06-30T20:55:00Z"/>
          <w:rFonts w:ascii="Times New Roman" w:hAnsi="Times New Roman"/>
        </w:rPr>
      </w:pPr>
    </w:p>
    <w:p w:rsidR="0070647F" w:rsidRDefault="0070647F">
      <w:pPr>
        <w:rPr>
          <w:ins w:id="1506" w:author="Chokka,Deepthi Tejaswani" w:date="2020-06-30T20:55:00Z"/>
          <w:rFonts w:ascii="Times New Roman" w:hAnsi="Times New Roman"/>
        </w:rPr>
      </w:pPr>
    </w:p>
    <w:p w:rsidR="0070647F" w:rsidRDefault="0070647F">
      <w:pPr>
        <w:rPr>
          <w:ins w:id="1507" w:author="Chokka,Deepthi Tejaswani" w:date="2020-06-30T20:46:00Z"/>
          <w:rFonts w:ascii="Times New Roman" w:hAnsi="Times New Roman"/>
        </w:rPr>
      </w:pPr>
    </w:p>
    <w:p w:rsidR="00CC5D28" w:rsidRDefault="00CC5D28">
      <w:pPr>
        <w:rPr>
          <w:ins w:id="1508" w:author="Chokka,Deepthi Tejaswani" w:date="2020-06-30T18:21:00Z"/>
          <w:rFonts w:ascii="Times New Roman" w:hAnsi="Times New Roman"/>
        </w:rPr>
      </w:pPr>
    </w:p>
    <w:p w:rsidR="00DF4D9A" w:rsidRPr="00DF4D9A" w:rsidRDefault="00DF4D9A">
      <w:pPr>
        <w:pStyle w:val="Heading1"/>
        <w:numPr>
          <w:ilvl w:val="0"/>
          <w:numId w:val="42"/>
        </w:numPr>
        <w:jc w:val="center"/>
        <w:rPr>
          <w:ins w:id="1509" w:author="Chokka,Deepthi Tejaswani" w:date="2020-06-30T18:22:00Z"/>
          <w:rFonts w:ascii="Times New Roman" w:hAnsi="Times New Roman"/>
          <w:rPrChange w:id="1510" w:author="Chokka,Deepthi Tejaswani" w:date="2020-06-30T18:22:00Z">
            <w:rPr>
              <w:ins w:id="1511" w:author="Chokka,Deepthi Tejaswani" w:date="2020-06-30T18:22:00Z"/>
            </w:rPr>
          </w:rPrChange>
        </w:rPr>
        <w:pPrChange w:id="1512" w:author="Chokka,Deepthi Tejaswani" w:date="2020-06-30T18:22:00Z">
          <w:pPr/>
        </w:pPrChange>
      </w:pPr>
      <w:ins w:id="1513" w:author="Chokka,Deepthi Tejaswani" w:date="2020-06-30T18:22:00Z">
        <w:r w:rsidRPr="00DF4D9A">
          <w:rPr>
            <w:rFonts w:ascii="Times New Roman" w:hAnsi="Times New Roman"/>
            <w:rPrChange w:id="1514" w:author="Chokka,Deepthi Tejaswani" w:date="2020-06-30T18:22:00Z">
              <w:rPr>
                <w:b/>
              </w:rPr>
            </w:rPrChange>
          </w:rPr>
          <w:lastRenderedPageBreak/>
          <w:t>End-user Manual</w:t>
        </w:r>
      </w:ins>
    </w:p>
    <w:p w:rsidR="00DF4D9A" w:rsidRPr="00DF4D9A" w:rsidRDefault="001F24CC">
      <w:pPr>
        <w:ind w:left="360"/>
        <w:rPr>
          <w:ins w:id="1515" w:author="Chokka,Deepthi Tejaswani" w:date="2020-06-30T18:25:00Z"/>
          <w:rFonts w:ascii="Times New Roman" w:hAnsi="Times New Roman"/>
          <w:rPrChange w:id="1516" w:author="Chokka,Deepthi Tejaswani" w:date="2020-06-30T18:25:00Z">
            <w:rPr>
              <w:ins w:id="1517" w:author="Chokka,Deepthi Tejaswani" w:date="2020-06-30T18:25:00Z"/>
            </w:rPr>
          </w:rPrChange>
        </w:rPr>
        <w:pPrChange w:id="1518" w:author="Chokka,Deepthi Tejaswani" w:date="2020-06-30T18:48:00Z">
          <w:pPr/>
        </w:pPrChange>
      </w:pPr>
      <w:ins w:id="1519" w:author="Chokka,Deepthi Tejaswani" w:date="2020-06-30T18:47:00Z">
        <w:r>
          <w:rPr>
            <w:rFonts w:ascii="Times New Roman" w:hAnsi="Times New Roman"/>
          </w:rPr>
          <w:tab/>
        </w:r>
      </w:ins>
      <w:ins w:id="1520" w:author="Chokka,Deepthi Tejaswani" w:date="2020-06-30T18:48:00Z">
        <w:r w:rsidR="00F10836">
          <w:rPr>
            <w:rFonts w:ascii="Times New Roman" w:hAnsi="Times New Roman"/>
          </w:rPr>
          <w:tab/>
        </w:r>
      </w:ins>
      <w:ins w:id="1521" w:author="Chokka,Deepthi Tejaswani" w:date="2020-06-30T18:22:00Z">
        <w:r w:rsidR="00DF4D9A" w:rsidRPr="00DF4D9A">
          <w:rPr>
            <w:rFonts w:ascii="Times New Roman" w:hAnsi="Times New Roman"/>
            <w:rPrChange w:id="1522" w:author="Chokka,Deepthi Tejaswani" w:date="2020-06-30T18:25:00Z">
              <w:rPr/>
            </w:rPrChange>
          </w:rPr>
          <w:t xml:space="preserve">The end-user manual is used to show or direct as to how the user should use the </w:t>
        </w:r>
      </w:ins>
      <w:ins w:id="1523" w:author="Chokka,Deepthi Tejaswani" w:date="2020-06-30T18:23:00Z">
        <w:r w:rsidR="00DF4D9A" w:rsidRPr="00DF4D9A">
          <w:rPr>
            <w:rFonts w:ascii="Times New Roman" w:hAnsi="Times New Roman"/>
            <w:rPrChange w:id="1524" w:author="Chokka,Deepthi Tejaswani" w:date="2020-06-30T18:25:00Z">
              <w:rPr/>
            </w:rPrChange>
          </w:rPr>
          <w:t>application</w:t>
        </w:r>
      </w:ins>
      <w:ins w:id="1525" w:author="Chokka,Deepthi Tejaswani" w:date="2020-06-30T18:22:00Z">
        <w:r w:rsidR="00DF4D9A" w:rsidRPr="00DF4D9A">
          <w:rPr>
            <w:rFonts w:ascii="Times New Roman" w:hAnsi="Times New Roman"/>
            <w:rPrChange w:id="1526" w:author="Chokka,Deepthi Tejaswani" w:date="2020-06-30T18:25:00Z">
              <w:rPr/>
            </w:rPrChange>
          </w:rPr>
          <w:t xml:space="preserve">. </w:t>
        </w:r>
      </w:ins>
      <w:ins w:id="1527" w:author="Chokka,Deepthi Tejaswani" w:date="2020-06-30T18:23:00Z">
        <w:r w:rsidR="00DF4D9A" w:rsidRPr="00DF4D9A">
          <w:rPr>
            <w:rFonts w:ascii="Times New Roman" w:hAnsi="Times New Roman"/>
            <w:rPrChange w:id="1528" w:author="Chokka,Deepthi Tejaswani" w:date="2020-06-30T18:25:00Z">
              <w:rPr/>
            </w:rPrChange>
          </w:rPr>
          <w:t xml:space="preserve">This ensures that the user of this application know what shall the next page be if an individual clicks upon a button. </w:t>
        </w:r>
      </w:ins>
      <w:ins w:id="1529" w:author="Chokka,Deepthi Tejaswani" w:date="2020-06-30T18:24:00Z">
        <w:r w:rsidR="00DF4D9A" w:rsidRPr="00DF4D9A">
          <w:rPr>
            <w:rFonts w:ascii="Times New Roman" w:hAnsi="Times New Roman"/>
            <w:rPrChange w:id="1530" w:author="Chokka,Deepthi Tejaswani" w:date="2020-06-30T18:25:00Z">
              <w:rPr/>
            </w:rPrChange>
          </w:rPr>
          <w:t xml:space="preserve">Thus clarifying the </w:t>
        </w:r>
      </w:ins>
      <w:ins w:id="1531" w:author="Chokka,Deepthi Tejaswani" w:date="2020-06-30T18:25:00Z">
        <w:r w:rsidR="00DF4D9A" w:rsidRPr="00DF4D9A">
          <w:rPr>
            <w:rFonts w:ascii="Times New Roman" w:hAnsi="Times New Roman"/>
            <w:rPrChange w:id="1532" w:author="Chokka,Deepthi Tejaswani" w:date="2020-06-30T18:25:00Z">
              <w:rPr/>
            </w:rPrChange>
          </w:rPr>
          <w:t>doubts and all queries that arise when using the application.</w:t>
        </w:r>
      </w:ins>
    </w:p>
    <w:p w:rsidR="00DF4D9A" w:rsidRDefault="00DF4D9A">
      <w:pPr>
        <w:rPr>
          <w:ins w:id="1533" w:author="Chokka,Deepthi Tejaswani" w:date="2020-06-30T18:38:00Z"/>
        </w:rPr>
      </w:pPr>
    </w:p>
    <w:p w:rsidR="001F24CC" w:rsidRPr="001F24CC" w:rsidRDefault="001F24CC">
      <w:pPr>
        <w:pStyle w:val="ListParagraph"/>
        <w:numPr>
          <w:ilvl w:val="0"/>
          <w:numId w:val="43"/>
        </w:numPr>
        <w:rPr>
          <w:ins w:id="1534" w:author="Chokka,Deepthi Tejaswani" w:date="2020-06-30T18:25:00Z"/>
          <w:b/>
          <w:rPrChange w:id="1535" w:author="Chokka,Deepthi Tejaswani" w:date="2020-06-30T18:39:00Z">
            <w:rPr>
              <w:ins w:id="1536" w:author="Chokka,Deepthi Tejaswani" w:date="2020-06-30T18:25:00Z"/>
            </w:rPr>
          </w:rPrChange>
        </w:rPr>
        <w:pPrChange w:id="1537" w:author="Chokka,Deepthi Tejaswani" w:date="2020-06-30T18:38:00Z">
          <w:pPr/>
        </w:pPrChange>
      </w:pPr>
      <w:ins w:id="1538" w:author="Chokka,Deepthi Tejaswani" w:date="2020-06-30T18:38:00Z">
        <w:r w:rsidRPr="001F24CC">
          <w:rPr>
            <w:b/>
            <w:rPrChange w:id="1539" w:author="Chokka,Deepthi Tejaswani" w:date="2020-06-30T18:39:00Z">
              <w:rPr/>
            </w:rPrChange>
          </w:rPr>
          <w:t>Home screen</w:t>
        </w:r>
      </w:ins>
      <w:ins w:id="1540" w:author="Chokka,Deepthi Tejaswani" w:date="2020-06-30T18:39:00Z">
        <w:r w:rsidRPr="001F24CC">
          <w:rPr>
            <w:b/>
            <w:rPrChange w:id="1541" w:author="Chokka,Deepthi Tejaswani" w:date="2020-06-30T18:39:00Z">
              <w:rPr/>
            </w:rPrChange>
          </w:rPr>
          <w:t>:</w:t>
        </w:r>
      </w:ins>
    </w:p>
    <w:p w:rsidR="00DF4D9A" w:rsidRDefault="001F24CC">
      <w:pPr>
        <w:rPr>
          <w:ins w:id="1542" w:author="Chokka,Deepthi Tejaswani" w:date="2020-06-30T18:25:00Z"/>
        </w:rPr>
      </w:pPr>
      <w:ins w:id="1543" w:author="Chokka,Deepthi Tejaswani" w:date="2020-06-30T18:41:00Z">
        <w:r>
          <w:tab/>
        </w:r>
      </w:ins>
    </w:p>
    <w:p w:rsidR="00DF4D9A" w:rsidRDefault="001F24CC">
      <w:pPr>
        <w:rPr>
          <w:ins w:id="1544" w:author="Chokka,Deepthi Tejaswani" w:date="2020-06-30T18:32:00Z"/>
        </w:rPr>
      </w:pPr>
      <w:ins w:id="1545" w:author="Chokka,Deepthi Tejaswani" w:date="2020-06-30T18:41:00Z">
        <w:r>
          <w:tab/>
        </w:r>
        <w:r>
          <w:tab/>
        </w:r>
        <w:r>
          <w:tab/>
        </w:r>
      </w:ins>
      <w:ins w:id="1546" w:author="Chokka,Deepthi Tejaswani" w:date="2020-06-30T18:24:00Z">
        <w:r w:rsidR="00DF4D9A">
          <w:t xml:space="preserve"> </w:t>
        </w:r>
      </w:ins>
      <w:ins w:id="1547" w:author="Chokka,Deepthi Tejaswani" w:date="2020-06-30T18:32:00Z">
        <w:r>
          <w:rPr>
            <w:noProof/>
          </w:rPr>
          <w:drawing>
            <wp:inline distT="0" distB="0" distL="0" distR="0" wp14:anchorId="5D2E20FA" wp14:editId="4DB40B42">
              <wp:extent cx="2038350" cy="3609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350" cy="3609975"/>
                      </a:xfrm>
                      <a:prstGeom prst="rect">
                        <a:avLst/>
                      </a:prstGeom>
                    </pic:spPr>
                  </pic:pic>
                </a:graphicData>
              </a:graphic>
            </wp:inline>
          </w:drawing>
        </w:r>
      </w:ins>
    </w:p>
    <w:p w:rsidR="001F24CC" w:rsidRDefault="001F24CC">
      <w:pPr>
        <w:rPr>
          <w:ins w:id="1548" w:author="Chokka,Deepthi Tejaswani" w:date="2020-06-30T18:32:00Z"/>
        </w:rPr>
      </w:pPr>
    </w:p>
    <w:p w:rsidR="001F24CC" w:rsidRDefault="001F24CC">
      <w:pPr>
        <w:ind w:left="720"/>
        <w:rPr>
          <w:ins w:id="1549" w:author="Chokka,Deepthi Tejaswani" w:date="2020-06-30T18:39:00Z"/>
        </w:rPr>
        <w:pPrChange w:id="1550" w:author="Chokka,Deepthi Tejaswani" w:date="2020-06-30T18:41:00Z">
          <w:pPr/>
        </w:pPrChange>
      </w:pPr>
      <w:ins w:id="1551" w:author="Chokka,Deepthi Tejaswani" w:date="2020-06-30T18:41:00Z">
        <w:r>
          <w:tab/>
        </w:r>
      </w:ins>
      <w:ins w:id="1552" w:author="Chokka,Deepthi Tejaswani" w:date="2020-06-30T18:32:00Z">
        <w:r>
          <w:t>If the app runs successfully, then the above screen will be displayed to the user of the application.</w:t>
        </w:r>
      </w:ins>
      <w:ins w:id="1553" w:author="Chokka,Deepthi Tejaswani" w:date="2020-06-30T18:33:00Z">
        <w:r>
          <w:t xml:space="preserve"> There are two buttons namely join now and login. These buttons are used by the customer accordingly</w:t>
        </w:r>
      </w:ins>
      <w:ins w:id="1554" w:author="Chokka,Deepthi Tejaswani" w:date="2020-06-30T18:34:00Z">
        <w:r>
          <w:t>. Admin does not have the functionality to register</w:t>
        </w:r>
      </w:ins>
      <w:ins w:id="1555" w:author="Chokka,Deepthi Tejaswani" w:date="2020-06-30T18:37:00Z">
        <w:r>
          <w:t xml:space="preserve"> but admin shares the same </w:t>
        </w:r>
      </w:ins>
      <w:ins w:id="1556" w:author="Chokka,Deepthi Tejaswani" w:date="2020-06-30T18:38:00Z">
        <w:r>
          <w:t xml:space="preserve">login </w:t>
        </w:r>
      </w:ins>
      <w:ins w:id="1557" w:author="Chokka,Deepthi Tejaswani" w:date="2020-06-30T18:37:00Z">
        <w:r>
          <w:t xml:space="preserve">page </w:t>
        </w:r>
      </w:ins>
      <w:ins w:id="1558" w:author="Chokka,Deepthi Tejaswani" w:date="2020-06-30T18:38:00Z">
        <w:r>
          <w:t xml:space="preserve">with that of the customer </w:t>
        </w:r>
      </w:ins>
      <w:ins w:id="1559" w:author="Chokka,Deepthi Tejaswani" w:date="2020-06-30T18:37:00Z">
        <w:r>
          <w:t>in order to login</w:t>
        </w:r>
      </w:ins>
      <w:ins w:id="1560" w:author="Chokka,Deepthi Tejaswani" w:date="2020-06-30T18:38:00Z">
        <w:r>
          <w:t xml:space="preserve"> as an admin.</w:t>
        </w:r>
      </w:ins>
      <w:ins w:id="1561" w:author="Chokka,Deepthi Tejaswani" w:date="2020-06-30T18:37:00Z">
        <w:r>
          <w:t xml:space="preserve"> </w:t>
        </w:r>
      </w:ins>
    </w:p>
    <w:p w:rsidR="00F10836" w:rsidRDefault="00F10836">
      <w:pPr>
        <w:ind w:left="720"/>
        <w:rPr>
          <w:ins w:id="1562" w:author="Chokka,Deepthi Tejaswani" w:date="2020-06-30T18:39:00Z"/>
        </w:rPr>
        <w:pPrChange w:id="1563" w:author="Chokka,Deepthi Tejaswani" w:date="2020-06-30T19:04:00Z">
          <w:pPr/>
        </w:pPrChange>
      </w:pPr>
      <w:ins w:id="1564" w:author="Chokka,Deepthi Tejaswani" w:date="2020-06-30T18:48:00Z">
        <w:r>
          <w:tab/>
        </w:r>
      </w:ins>
      <w:ins w:id="1565" w:author="Chokka,Deepthi Tejaswani" w:date="2020-06-30T18:49:00Z">
        <w:r>
          <w:t xml:space="preserve">If an individual customer clicks upon </w:t>
        </w:r>
      </w:ins>
      <w:ins w:id="1566" w:author="Chokka,Deepthi Tejaswani" w:date="2020-06-30T18:50:00Z">
        <w:r>
          <w:t>“</w:t>
        </w:r>
      </w:ins>
      <w:ins w:id="1567" w:author="Chokka,Deepthi Tejaswani" w:date="2020-06-30T18:49:00Z">
        <w:r>
          <w:t>Join Now</w:t>
        </w:r>
      </w:ins>
      <w:ins w:id="1568" w:author="Chokka,Deepthi Tejaswani" w:date="2020-06-30T18:50:00Z">
        <w:r>
          <w:t>”</w:t>
        </w:r>
      </w:ins>
      <w:ins w:id="1569" w:author="Chokka,Deepthi Tejaswani" w:date="2020-06-30T18:49:00Z">
        <w:r>
          <w:t xml:space="preserve"> button</w:t>
        </w:r>
      </w:ins>
      <w:ins w:id="1570" w:author="Chokka,Deepthi Tejaswani" w:date="2020-06-30T18:50:00Z">
        <w:r>
          <w:t>, then the customer gets</w:t>
        </w:r>
      </w:ins>
      <w:ins w:id="1571" w:author="Chokka,Deepthi Tejaswani" w:date="2020-06-30T18:51:00Z">
        <w:r>
          <w:t xml:space="preserve"> redirected to the registration s</w:t>
        </w:r>
      </w:ins>
      <w:ins w:id="1572" w:author="Chokka,Deepthi Tejaswani" w:date="2020-06-30T18:50:00Z">
        <w:r>
          <w:t>cree</w:t>
        </w:r>
      </w:ins>
      <w:ins w:id="1573" w:author="Chokka,Deepthi Tejaswani" w:date="2020-06-30T18:51:00Z">
        <w:r>
          <w:t>n.</w:t>
        </w:r>
      </w:ins>
    </w:p>
    <w:p w:rsidR="00F10836" w:rsidRPr="00F10836" w:rsidRDefault="00F10836">
      <w:pPr>
        <w:rPr>
          <w:ins w:id="1574" w:author="Chokka,Deepthi Tejaswani" w:date="2020-06-30T18:51:00Z"/>
          <w:b/>
          <w:rPrChange w:id="1575" w:author="Chokka,Deepthi Tejaswani" w:date="2020-06-30T18:51:00Z">
            <w:rPr>
              <w:ins w:id="1576" w:author="Chokka,Deepthi Tejaswani" w:date="2020-06-30T18:51:00Z"/>
            </w:rPr>
          </w:rPrChange>
        </w:rPr>
      </w:pPr>
    </w:p>
    <w:p w:rsidR="00AE75A9" w:rsidRDefault="00AE75A9">
      <w:pPr>
        <w:pStyle w:val="ListParagraph"/>
        <w:ind w:left="1080"/>
        <w:rPr>
          <w:ins w:id="1577" w:author="Chokka,Deepthi Tejaswani" w:date="2020-06-30T19:16:00Z"/>
          <w:b/>
        </w:rPr>
        <w:pPrChange w:id="1578" w:author="Chokka,Deepthi Tejaswani" w:date="2020-06-30T19:16:00Z">
          <w:pPr/>
        </w:pPrChange>
      </w:pPr>
    </w:p>
    <w:p w:rsidR="00AE75A9" w:rsidRPr="00AE75A9" w:rsidRDefault="00AE75A9">
      <w:pPr>
        <w:ind w:left="360"/>
        <w:rPr>
          <w:ins w:id="1579" w:author="Chokka,Deepthi Tejaswani" w:date="2020-06-30T19:16:00Z"/>
          <w:b/>
          <w:rPrChange w:id="1580" w:author="Chokka,Deepthi Tejaswani" w:date="2020-06-30T19:16:00Z">
            <w:rPr>
              <w:ins w:id="1581" w:author="Chokka,Deepthi Tejaswani" w:date="2020-06-30T19:16:00Z"/>
            </w:rPr>
          </w:rPrChange>
        </w:rPr>
        <w:pPrChange w:id="1582" w:author="Chokka,Deepthi Tejaswani" w:date="2020-06-30T19:16:00Z">
          <w:pPr/>
        </w:pPrChange>
      </w:pPr>
    </w:p>
    <w:p w:rsidR="00AE75A9" w:rsidRPr="00AE75A9" w:rsidRDefault="00AE75A9">
      <w:pPr>
        <w:ind w:left="360"/>
        <w:rPr>
          <w:ins w:id="1583" w:author="Chokka,Deepthi Tejaswani" w:date="2020-06-30T19:16:00Z"/>
          <w:b/>
          <w:rPrChange w:id="1584" w:author="Chokka,Deepthi Tejaswani" w:date="2020-06-30T19:16:00Z">
            <w:rPr>
              <w:ins w:id="1585" w:author="Chokka,Deepthi Tejaswani" w:date="2020-06-30T19:16:00Z"/>
            </w:rPr>
          </w:rPrChange>
        </w:rPr>
        <w:pPrChange w:id="1586" w:author="Chokka,Deepthi Tejaswani" w:date="2020-06-30T19:16:00Z">
          <w:pPr/>
        </w:pPrChange>
      </w:pPr>
    </w:p>
    <w:p w:rsidR="00AE75A9" w:rsidRPr="00AE75A9" w:rsidRDefault="00AE75A9">
      <w:pPr>
        <w:ind w:left="360"/>
        <w:rPr>
          <w:ins w:id="1587" w:author="Chokka,Deepthi Tejaswani" w:date="2020-06-30T19:16:00Z"/>
          <w:b/>
          <w:rPrChange w:id="1588" w:author="Chokka,Deepthi Tejaswani" w:date="2020-06-30T19:16:00Z">
            <w:rPr>
              <w:ins w:id="1589" w:author="Chokka,Deepthi Tejaswani" w:date="2020-06-30T19:16:00Z"/>
            </w:rPr>
          </w:rPrChange>
        </w:rPr>
        <w:pPrChange w:id="1590" w:author="Chokka,Deepthi Tejaswani" w:date="2020-06-30T19:16:00Z">
          <w:pPr/>
        </w:pPrChange>
      </w:pPr>
    </w:p>
    <w:p w:rsidR="00AE75A9" w:rsidRPr="00AE75A9" w:rsidRDefault="00AE75A9">
      <w:pPr>
        <w:ind w:left="360"/>
        <w:rPr>
          <w:ins w:id="1591" w:author="Chokka,Deepthi Tejaswani" w:date="2020-06-30T19:16:00Z"/>
          <w:b/>
          <w:rPrChange w:id="1592" w:author="Chokka,Deepthi Tejaswani" w:date="2020-06-30T19:16:00Z">
            <w:rPr>
              <w:ins w:id="1593" w:author="Chokka,Deepthi Tejaswani" w:date="2020-06-30T19:16:00Z"/>
            </w:rPr>
          </w:rPrChange>
        </w:rPr>
        <w:pPrChange w:id="1594" w:author="Chokka,Deepthi Tejaswani" w:date="2020-06-30T19:16:00Z">
          <w:pPr/>
        </w:pPrChange>
      </w:pPr>
    </w:p>
    <w:p w:rsidR="00AE75A9" w:rsidRPr="00AE75A9" w:rsidRDefault="00AE75A9">
      <w:pPr>
        <w:ind w:left="360"/>
        <w:rPr>
          <w:ins w:id="1595" w:author="Chokka,Deepthi Tejaswani" w:date="2020-06-30T19:16:00Z"/>
          <w:b/>
          <w:rPrChange w:id="1596" w:author="Chokka,Deepthi Tejaswani" w:date="2020-06-30T19:16:00Z">
            <w:rPr>
              <w:ins w:id="1597" w:author="Chokka,Deepthi Tejaswani" w:date="2020-06-30T19:16:00Z"/>
            </w:rPr>
          </w:rPrChange>
        </w:rPr>
        <w:pPrChange w:id="1598" w:author="Chokka,Deepthi Tejaswani" w:date="2020-06-30T19:16:00Z">
          <w:pPr/>
        </w:pPrChange>
      </w:pPr>
    </w:p>
    <w:p w:rsidR="00AE75A9" w:rsidRPr="00AE75A9" w:rsidRDefault="00AE75A9">
      <w:pPr>
        <w:ind w:left="360"/>
        <w:rPr>
          <w:ins w:id="1599" w:author="Chokka,Deepthi Tejaswani" w:date="2020-06-30T19:16:00Z"/>
          <w:b/>
          <w:rPrChange w:id="1600" w:author="Chokka,Deepthi Tejaswani" w:date="2020-06-30T19:16:00Z">
            <w:rPr>
              <w:ins w:id="1601" w:author="Chokka,Deepthi Tejaswani" w:date="2020-06-30T19:16:00Z"/>
            </w:rPr>
          </w:rPrChange>
        </w:rPr>
        <w:pPrChange w:id="1602" w:author="Chokka,Deepthi Tejaswani" w:date="2020-06-30T19:16:00Z">
          <w:pPr/>
        </w:pPrChange>
      </w:pPr>
    </w:p>
    <w:p w:rsidR="00AE75A9" w:rsidRPr="00AE75A9" w:rsidRDefault="00AE75A9">
      <w:pPr>
        <w:pStyle w:val="ListParagraph"/>
        <w:ind w:left="1080"/>
        <w:rPr>
          <w:ins w:id="1603" w:author="Chokka,Deepthi Tejaswani" w:date="2020-06-30T19:16:00Z"/>
          <w:b/>
          <w:rPrChange w:id="1604" w:author="Chokka,Deepthi Tejaswani" w:date="2020-06-30T19:16:00Z">
            <w:rPr>
              <w:ins w:id="1605" w:author="Chokka,Deepthi Tejaswani" w:date="2020-06-30T19:16:00Z"/>
            </w:rPr>
          </w:rPrChange>
        </w:rPr>
        <w:pPrChange w:id="1606" w:author="Chokka,Deepthi Tejaswani" w:date="2020-06-30T19:16:00Z">
          <w:pPr/>
        </w:pPrChange>
      </w:pPr>
    </w:p>
    <w:p w:rsidR="00AE75A9" w:rsidRDefault="00AE75A9">
      <w:pPr>
        <w:pStyle w:val="ListParagraph"/>
        <w:ind w:left="1080"/>
        <w:rPr>
          <w:ins w:id="1607" w:author="Chokka,Deepthi Tejaswani" w:date="2020-06-30T19:16:00Z"/>
          <w:b/>
        </w:rPr>
        <w:pPrChange w:id="1608" w:author="Chokka,Deepthi Tejaswani" w:date="2020-06-30T19:16:00Z">
          <w:pPr/>
        </w:pPrChange>
      </w:pPr>
    </w:p>
    <w:p w:rsidR="001F24CC" w:rsidRDefault="00F10836">
      <w:pPr>
        <w:pStyle w:val="ListParagraph"/>
        <w:numPr>
          <w:ilvl w:val="0"/>
          <w:numId w:val="43"/>
        </w:numPr>
        <w:rPr>
          <w:ins w:id="1609" w:author="Chokka,Deepthi Tejaswani" w:date="2020-06-30T19:16:00Z"/>
          <w:b/>
        </w:rPr>
        <w:pPrChange w:id="1610" w:author="Chokka,Deepthi Tejaswani" w:date="2020-06-30T18:39:00Z">
          <w:pPr/>
        </w:pPrChange>
      </w:pPr>
      <w:ins w:id="1611" w:author="Chokka,Deepthi Tejaswani" w:date="2020-06-30T18:50:00Z">
        <w:r w:rsidRPr="001F24CC">
          <w:rPr>
            <w:b/>
          </w:rPr>
          <w:lastRenderedPageBreak/>
          <w:t>R</w:t>
        </w:r>
        <w:r>
          <w:rPr>
            <w:b/>
          </w:rPr>
          <w:t>egistration</w:t>
        </w:r>
      </w:ins>
      <w:ins w:id="1612" w:author="Chokka,Deepthi Tejaswani" w:date="2020-06-30T18:39:00Z">
        <w:r>
          <w:rPr>
            <w:b/>
          </w:rPr>
          <w:t xml:space="preserve"> </w:t>
        </w:r>
        <w:r w:rsidR="001F24CC" w:rsidRPr="001F24CC">
          <w:rPr>
            <w:b/>
            <w:rPrChange w:id="1613" w:author="Chokka,Deepthi Tejaswani" w:date="2020-06-30T18:39:00Z">
              <w:rPr/>
            </w:rPrChange>
          </w:rPr>
          <w:t xml:space="preserve"> Screen:</w:t>
        </w:r>
      </w:ins>
    </w:p>
    <w:p w:rsidR="00AE75A9" w:rsidRDefault="00AE75A9">
      <w:pPr>
        <w:pStyle w:val="ListParagraph"/>
        <w:ind w:left="1080"/>
        <w:rPr>
          <w:ins w:id="1614" w:author="Chokka,Deepthi Tejaswani" w:date="2020-06-30T18:41:00Z"/>
          <w:b/>
        </w:rPr>
        <w:pPrChange w:id="1615" w:author="Chokka,Deepthi Tejaswani" w:date="2020-06-30T19:16:00Z">
          <w:pPr/>
        </w:pPrChange>
      </w:pPr>
    </w:p>
    <w:p w:rsidR="001F24CC" w:rsidRDefault="001F24CC">
      <w:pPr>
        <w:pStyle w:val="ListParagraph"/>
        <w:ind w:left="1080"/>
        <w:rPr>
          <w:ins w:id="1616" w:author="Chokka,Deepthi Tejaswani" w:date="2020-06-30T18:41:00Z"/>
          <w:b/>
        </w:rPr>
        <w:pPrChange w:id="1617" w:author="Chokka,Deepthi Tejaswani" w:date="2020-06-30T18:41:00Z">
          <w:pPr/>
        </w:pPrChange>
      </w:pPr>
      <w:ins w:id="1618" w:author="Chokka,Deepthi Tejaswani" w:date="2020-06-30T18:44:00Z">
        <w:r>
          <w:rPr>
            <w:noProof/>
          </w:rPr>
          <w:drawing>
            <wp:inline distT="0" distB="0" distL="0" distR="0" wp14:anchorId="22DBEFB8" wp14:editId="4BB37260">
              <wp:extent cx="202882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8825" cy="3609975"/>
                      </a:xfrm>
                      <a:prstGeom prst="rect">
                        <a:avLst/>
                      </a:prstGeom>
                    </pic:spPr>
                  </pic:pic>
                </a:graphicData>
              </a:graphic>
            </wp:inline>
          </w:drawing>
        </w:r>
      </w:ins>
    </w:p>
    <w:p w:rsidR="001F24CC" w:rsidRDefault="001F24CC">
      <w:pPr>
        <w:pStyle w:val="ListParagraph"/>
        <w:ind w:left="1080"/>
        <w:rPr>
          <w:ins w:id="1619" w:author="Chokka,Deepthi Tejaswani" w:date="2020-06-30T18:51:00Z"/>
          <w:b/>
        </w:rPr>
        <w:pPrChange w:id="1620" w:author="Chokka,Deepthi Tejaswani" w:date="2020-06-30T18:41:00Z">
          <w:pPr/>
        </w:pPrChange>
      </w:pPr>
    </w:p>
    <w:p w:rsidR="00F10836" w:rsidRDefault="006004F8">
      <w:pPr>
        <w:pStyle w:val="ListParagraph"/>
        <w:ind w:left="1080"/>
        <w:rPr>
          <w:ins w:id="1621" w:author="Chokka,Deepthi Tejaswani" w:date="2020-06-30T18:57:00Z"/>
          <w:rFonts w:ascii="Times New Roman" w:hAnsi="Times New Roman"/>
        </w:rPr>
        <w:pPrChange w:id="1622" w:author="Chokka,Deepthi Tejaswani" w:date="2020-06-30T18:41:00Z">
          <w:pPr/>
        </w:pPrChange>
      </w:pPr>
      <w:ins w:id="1623" w:author="Chokka,Deepthi Tejaswani" w:date="2020-06-30T19:04:00Z">
        <w:r>
          <w:rPr>
            <w:rFonts w:ascii="Times New Roman" w:hAnsi="Times New Roman"/>
          </w:rPr>
          <w:tab/>
        </w:r>
      </w:ins>
      <w:ins w:id="1624" w:author="Chokka,Deepthi Tejaswani" w:date="2020-06-30T18:52:00Z">
        <w:r w:rsidR="00F10836" w:rsidRPr="00F10836">
          <w:rPr>
            <w:rFonts w:ascii="Times New Roman" w:hAnsi="Times New Roman"/>
            <w:rPrChange w:id="1625" w:author="Chokka,Deepthi Tejaswani" w:date="2020-06-30T18:57:00Z">
              <w:rPr>
                <w:b/>
              </w:rPr>
            </w:rPrChange>
          </w:rPr>
          <w:t>In this screen the customer have to enter their name,</w:t>
        </w:r>
      </w:ins>
      <w:ins w:id="1626" w:author="Chokka,Deepthi Tejaswani" w:date="2020-06-30T18:53:00Z">
        <w:r w:rsidR="00F10836" w:rsidRPr="00F10836">
          <w:rPr>
            <w:rFonts w:ascii="Times New Roman" w:hAnsi="Times New Roman"/>
            <w:rPrChange w:id="1627" w:author="Chokka,Deepthi Tejaswani" w:date="2020-06-30T18:57:00Z">
              <w:rPr>
                <w:b/>
              </w:rPr>
            </w:rPrChange>
          </w:rPr>
          <w:t xml:space="preserve"> </w:t>
        </w:r>
      </w:ins>
      <w:ins w:id="1628" w:author="Chokka,Deepthi Tejaswani" w:date="2020-06-30T18:52:00Z">
        <w:r w:rsidR="00F10836" w:rsidRPr="00F10836">
          <w:rPr>
            <w:rFonts w:ascii="Times New Roman" w:hAnsi="Times New Roman"/>
            <w:rPrChange w:id="1629" w:author="Chokka,Deepthi Tejaswani" w:date="2020-06-30T18:57:00Z">
              <w:rPr>
                <w:b/>
              </w:rPr>
            </w:rPrChange>
          </w:rPr>
          <w:t>phone number and the password for the account.</w:t>
        </w:r>
      </w:ins>
      <w:ins w:id="1630" w:author="Chokka,Deepthi Tejaswani" w:date="2020-06-30T18:53:00Z">
        <w:r w:rsidR="00F10836" w:rsidRPr="00F10836">
          <w:rPr>
            <w:rFonts w:ascii="Times New Roman" w:hAnsi="Times New Roman"/>
            <w:rPrChange w:id="1631" w:author="Chokka,Deepthi Tejaswani" w:date="2020-06-30T18:57:00Z">
              <w:rPr>
                <w:b/>
              </w:rPr>
            </w:rPrChange>
          </w:rPr>
          <w:t xml:space="preserve"> When they click on create account</w:t>
        </w:r>
      </w:ins>
      <w:ins w:id="1632" w:author="Chokka,Deepthi Tejaswani" w:date="2020-06-30T18:54:00Z">
        <w:r w:rsidR="00F10836" w:rsidRPr="00F10836">
          <w:rPr>
            <w:rFonts w:ascii="Times New Roman" w:hAnsi="Times New Roman"/>
            <w:rPrChange w:id="1633" w:author="Chokka,Deepthi Tejaswani" w:date="2020-06-30T18:57:00Z">
              <w:rPr>
                <w:b/>
              </w:rPr>
            </w:rPrChange>
          </w:rPr>
          <w:t xml:space="preserve"> button</w:t>
        </w:r>
      </w:ins>
      <w:ins w:id="1634" w:author="Chokka,Deepthi Tejaswani" w:date="2020-06-30T18:53:00Z">
        <w:r w:rsidR="00F10836" w:rsidRPr="00F10836">
          <w:rPr>
            <w:rFonts w:ascii="Times New Roman" w:hAnsi="Times New Roman"/>
            <w:rPrChange w:id="1635" w:author="Chokka,Deepthi Tejaswani" w:date="2020-06-30T18:57:00Z">
              <w:rPr>
                <w:b/>
              </w:rPr>
            </w:rPrChange>
          </w:rPr>
          <w:t xml:space="preserve">, the application checks whether the credential are already used. </w:t>
        </w:r>
      </w:ins>
      <w:ins w:id="1636" w:author="Chokka,Deepthi Tejaswani" w:date="2020-06-30T18:54:00Z">
        <w:r w:rsidR="00F10836" w:rsidRPr="00F10836">
          <w:rPr>
            <w:rFonts w:ascii="Times New Roman" w:hAnsi="Times New Roman"/>
            <w:rPrChange w:id="1637" w:author="Chokka,Deepthi Tejaswani" w:date="2020-06-30T18:57:00Z">
              <w:rPr>
                <w:b/>
              </w:rPr>
            </w:rPrChange>
          </w:rPr>
          <w:t xml:space="preserve">If they are already used then the application gives a popup message </w:t>
        </w:r>
      </w:ins>
      <w:ins w:id="1638" w:author="Chokka,Deepthi Tejaswani" w:date="2020-06-30T18:55:00Z">
        <w:r w:rsidR="00F10836" w:rsidRPr="00F10836">
          <w:rPr>
            <w:rFonts w:ascii="Times New Roman" w:hAnsi="Times New Roman"/>
            <w:rPrChange w:id="1639" w:author="Chokka,Deepthi Tejaswani" w:date="2020-06-30T18:57:00Z">
              <w:rPr>
                <w:b/>
              </w:rPr>
            </w:rPrChange>
          </w:rPr>
          <w:t>stating</w:t>
        </w:r>
      </w:ins>
      <w:ins w:id="1640" w:author="Chokka,Deepthi Tejaswani" w:date="2020-06-30T18:54:00Z">
        <w:r w:rsidR="00F10836" w:rsidRPr="00F10836">
          <w:rPr>
            <w:rFonts w:ascii="Times New Roman" w:hAnsi="Times New Roman"/>
            <w:rPrChange w:id="1641" w:author="Chokka,Deepthi Tejaswani" w:date="2020-06-30T18:57:00Z">
              <w:rPr>
                <w:b/>
              </w:rPr>
            </w:rPrChange>
          </w:rPr>
          <w:t xml:space="preserve"> </w:t>
        </w:r>
      </w:ins>
      <w:ins w:id="1642" w:author="Chokka,Deepthi Tejaswani" w:date="2020-06-30T18:55:00Z">
        <w:r w:rsidR="00F10836" w:rsidRPr="00F10836">
          <w:rPr>
            <w:rFonts w:ascii="Times New Roman" w:hAnsi="Times New Roman"/>
            <w:rPrChange w:id="1643" w:author="Chokka,Deepthi Tejaswani" w:date="2020-06-30T18:57:00Z">
              <w:rPr>
                <w:b/>
              </w:rPr>
            </w:rPrChange>
          </w:rPr>
          <w:t xml:space="preserve">that user has already created an account with these credential. </w:t>
        </w:r>
      </w:ins>
      <w:ins w:id="1644" w:author="Chokka,Deepthi Tejaswani" w:date="2020-06-30T18:56:00Z">
        <w:r w:rsidR="00F10836" w:rsidRPr="00F10836">
          <w:rPr>
            <w:rFonts w:ascii="Times New Roman" w:hAnsi="Times New Roman"/>
            <w:rPrChange w:id="1645" w:author="Chokka,Deepthi Tejaswani" w:date="2020-06-30T18:57:00Z">
              <w:rPr>
                <w:b/>
              </w:rPr>
            </w:rPrChange>
          </w:rPr>
          <w:t>Else, the customer will register successfully and a popup message will be displayed likewise.</w:t>
        </w:r>
      </w:ins>
    </w:p>
    <w:p w:rsidR="00F10836" w:rsidRPr="00F10836" w:rsidRDefault="00F10836">
      <w:pPr>
        <w:pStyle w:val="ListParagraph"/>
        <w:ind w:left="1080"/>
        <w:rPr>
          <w:ins w:id="1646" w:author="Chokka,Deepthi Tejaswani" w:date="2020-06-30T18:39:00Z"/>
          <w:rFonts w:ascii="Times New Roman" w:hAnsi="Times New Roman"/>
          <w:rPrChange w:id="1647" w:author="Chokka,Deepthi Tejaswani" w:date="2020-06-30T18:57:00Z">
            <w:rPr>
              <w:ins w:id="1648" w:author="Chokka,Deepthi Tejaswani" w:date="2020-06-30T18:39:00Z"/>
              <w:b/>
            </w:rPr>
          </w:rPrChange>
        </w:rPr>
        <w:pPrChange w:id="1649" w:author="Chokka,Deepthi Tejaswani" w:date="2020-06-30T18:41:00Z">
          <w:pPr/>
        </w:pPrChange>
      </w:pPr>
    </w:p>
    <w:p w:rsidR="00AE75A9" w:rsidRDefault="00AE75A9">
      <w:pPr>
        <w:pStyle w:val="ListParagraph"/>
        <w:ind w:left="1080"/>
        <w:rPr>
          <w:ins w:id="1650" w:author="Chokka,Deepthi Tejaswani" w:date="2020-06-30T19:16:00Z"/>
          <w:b/>
        </w:rPr>
        <w:pPrChange w:id="1651" w:author="Chokka,Deepthi Tejaswani" w:date="2020-06-30T19:17:00Z">
          <w:pPr/>
        </w:pPrChange>
      </w:pPr>
    </w:p>
    <w:p w:rsidR="00AE75A9" w:rsidRDefault="00AE75A9">
      <w:pPr>
        <w:pStyle w:val="ListParagraph"/>
        <w:ind w:left="1080"/>
        <w:rPr>
          <w:ins w:id="1652" w:author="Chokka,Deepthi Tejaswani" w:date="2020-06-30T19:16:00Z"/>
          <w:b/>
        </w:rPr>
        <w:pPrChange w:id="1653" w:author="Chokka,Deepthi Tejaswani" w:date="2020-06-30T19:17:00Z">
          <w:pPr/>
        </w:pPrChange>
      </w:pPr>
    </w:p>
    <w:p w:rsidR="00AE75A9" w:rsidRDefault="00AE75A9">
      <w:pPr>
        <w:pStyle w:val="ListParagraph"/>
        <w:ind w:left="1080"/>
        <w:rPr>
          <w:ins w:id="1654" w:author="Chokka,Deepthi Tejaswani" w:date="2020-06-30T19:16:00Z"/>
          <w:b/>
        </w:rPr>
        <w:pPrChange w:id="1655" w:author="Chokka,Deepthi Tejaswani" w:date="2020-06-30T19:17:00Z">
          <w:pPr/>
        </w:pPrChange>
      </w:pPr>
    </w:p>
    <w:p w:rsidR="00AE75A9" w:rsidRDefault="00AE75A9">
      <w:pPr>
        <w:pStyle w:val="ListParagraph"/>
        <w:ind w:left="1080"/>
        <w:rPr>
          <w:ins w:id="1656" w:author="Chokka,Deepthi Tejaswani" w:date="2020-06-30T19:16:00Z"/>
          <w:b/>
        </w:rPr>
        <w:pPrChange w:id="1657" w:author="Chokka,Deepthi Tejaswani" w:date="2020-06-30T19:17:00Z">
          <w:pPr/>
        </w:pPrChange>
      </w:pPr>
    </w:p>
    <w:p w:rsidR="00AE75A9" w:rsidRDefault="00AE75A9">
      <w:pPr>
        <w:pStyle w:val="ListParagraph"/>
        <w:ind w:left="1080"/>
        <w:rPr>
          <w:ins w:id="1658" w:author="Chokka,Deepthi Tejaswani" w:date="2020-06-30T19:16:00Z"/>
          <w:b/>
        </w:rPr>
        <w:pPrChange w:id="1659" w:author="Chokka,Deepthi Tejaswani" w:date="2020-06-30T19:17:00Z">
          <w:pPr/>
        </w:pPrChange>
      </w:pPr>
    </w:p>
    <w:p w:rsidR="00AE75A9" w:rsidRDefault="00AE75A9">
      <w:pPr>
        <w:pStyle w:val="ListParagraph"/>
        <w:ind w:left="1080"/>
        <w:rPr>
          <w:ins w:id="1660" w:author="Chokka,Deepthi Tejaswani" w:date="2020-06-30T19:16:00Z"/>
          <w:b/>
        </w:rPr>
        <w:pPrChange w:id="1661" w:author="Chokka,Deepthi Tejaswani" w:date="2020-06-30T19:17:00Z">
          <w:pPr/>
        </w:pPrChange>
      </w:pPr>
    </w:p>
    <w:p w:rsidR="00AE75A9" w:rsidRDefault="00AE75A9">
      <w:pPr>
        <w:pStyle w:val="ListParagraph"/>
        <w:ind w:left="1080"/>
        <w:rPr>
          <w:ins w:id="1662" w:author="Chokka,Deepthi Tejaswani" w:date="2020-06-30T19:16:00Z"/>
          <w:b/>
        </w:rPr>
        <w:pPrChange w:id="1663" w:author="Chokka,Deepthi Tejaswani" w:date="2020-06-30T19:17:00Z">
          <w:pPr/>
        </w:pPrChange>
      </w:pPr>
    </w:p>
    <w:p w:rsidR="00AE75A9" w:rsidRDefault="00AE75A9">
      <w:pPr>
        <w:pStyle w:val="ListParagraph"/>
        <w:ind w:left="1080"/>
        <w:rPr>
          <w:ins w:id="1664" w:author="Chokka,Deepthi Tejaswani" w:date="2020-06-30T19:16:00Z"/>
          <w:b/>
        </w:rPr>
        <w:pPrChange w:id="1665" w:author="Chokka,Deepthi Tejaswani" w:date="2020-06-30T19:17:00Z">
          <w:pPr/>
        </w:pPrChange>
      </w:pPr>
    </w:p>
    <w:p w:rsidR="00AE75A9" w:rsidRDefault="00AE75A9">
      <w:pPr>
        <w:pStyle w:val="ListParagraph"/>
        <w:ind w:left="1080"/>
        <w:rPr>
          <w:ins w:id="1666" w:author="Chokka,Deepthi Tejaswani" w:date="2020-06-30T19:16:00Z"/>
          <w:b/>
        </w:rPr>
        <w:pPrChange w:id="1667" w:author="Chokka,Deepthi Tejaswani" w:date="2020-06-30T19:17:00Z">
          <w:pPr/>
        </w:pPrChange>
      </w:pPr>
    </w:p>
    <w:p w:rsidR="00AE75A9" w:rsidRDefault="00AE75A9">
      <w:pPr>
        <w:pStyle w:val="ListParagraph"/>
        <w:ind w:left="1080"/>
        <w:rPr>
          <w:ins w:id="1668" w:author="Chokka,Deepthi Tejaswani" w:date="2020-06-30T19:16:00Z"/>
          <w:b/>
        </w:rPr>
        <w:pPrChange w:id="1669" w:author="Chokka,Deepthi Tejaswani" w:date="2020-06-30T19:17:00Z">
          <w:pPr/>
        </w:pPrChange>
      </w:pPr>
    </w:p>
    <w:p w:rsidR="00AE75A9" w:rsidRDefault="00AE75A9">
      <w:pPr>
        <w:pStyle w:val="ListParagraph"/>
        <w:ind w:left="1080"/>
        <w:rPr>
          <w:ins w:id="1670" w:author="Chokka,Deepthi Tejaswani" w:date="2020-06-30T19:16:00Z"/>
          <w:b/>
        </w:rPr>
        <w:pPrChange w:id="1671" w:author="Chokka,Deepthi Tejaswani" w:date="2020-06-30T19:17:00Z">
          <w:pPr/>
        </w:pPrChange>
      </w:pPr>
    </w:p>
    <w:p w:rsidR="00AE75A9" w:rsidRDefault="00AE75A9">
      <w:pPr>
        <w:pStyle w:val="ListParagraph"/>
        <w:ind w:left="1080"/>
        <w:rPr>
          <w:ins w:id="1672" w:author="Chokka,Deepthi Tejaswani" w:date="2020-06-30T19:16:00Z"/>
          <w:b/>
        </w:rPr>
        <w:pPrChange w:id="1673" w:author="Chokka,Deepthi Tejaswani" w:date="2020-06-30T19:17:00Z">
          <w:pPr/>
        </w:pPrChange>
      </w:pPr>
    </w:p>
    <w:p w:rsidR="00AE75A9" w:rsidRDefault="00AE75A9">
      <w:pPr>
        <w:pStyle w:val="ListParagraph"/>
        <w:ind w:left="1080"/>
        <w:rPr>
          <w:ins w:id="1674" w:author="Chokka,Deepthi Tejaswani" w:date="2020-06-30T19:16:00Z"/>
          <w:b/>
        </w:rPr>
        <w:pPrChange w:id="1675" w:author="Chokka,Deepthi Tejaswani" w:date="2020-06-30T19:17:00Z">
          <w:pPr/>
        </w:pPrChange>
      </w:pPr>
    </w:p>
    <w:p w:rsidR="00AE75A9" w:rsidRDefault="00AE75A9">
      <w:pPr>
        <w:pStyle w:val="ListParagraph"/>
        <w:ind w:left="1080"/>
        <w:rPr>
          <w:ins w:id="1676" w:author="Chokka,Deepthi Tejaswani" w:date="2020-06-30T19:16:00Z"/>
          <w:b/>
        </w:rPr>
        <w:pPrChange w:id="1677" w:author="Chokka,Deepthi Tejaswani" w:date="2020-06-30T19:17:00Z">
          <w:pPr/>
        </w:pPrChange>
      </w:pPr>
    </w:p>
    <w:p w:rsidR="00AE75A9" w:rsidRDefault="00AE75A9">
      <w:pPr>
        <w:pStyle w:val="ListParagraph"/>
        <w:ind w:left="1080"/>
        <w:rPr>
          <w:ins w:id="1678" w:author="Chokka,Deepthi Tejaswani" w:date="2020-06-30T19:17:00Z"/>
          <w:b/>
        </w:rPr>
        <w:pPrChange w:id="1679" w:author="Chokka,Deepthi Tejaswani" w:date="2020-06-30T19:17:00Z">
          <w:pPr/>
        </w:pPrChange>
      </w:pPr>
    </w:p>
    <w:p w:rsidR="00AE75A9" w:rsidRPr="00AE75A9" w:rsidRDefault="00AE75A9">
      <w:pPr>
        <w:ind w:left="360"/>
        <w:rPr>
          <w:ins w:id="1680" w:author="Chokka,Deepthi Tejaswani" w:date="2020-06-30T19:17:00Z"/>
          <w:b/>
          <w:rPrChange w:id="1681" w:author="Chokka,Deepthi Tejaswani" w:date="2020-06-30T19:17:00Z">
            <w:rPr>
              <w:ins w:id="1682" w:author="Chokka,Deepthi Tejaswani" w:date="2020-06-30T19:17:00Z"/>
            </w:rPr>
          </w:rPrChange>
        </w:rPr>
        <w:pPrChange w:id="1683" w:author="Chokka,Deepthi Tejaswani" w:date="2020-06-30T19:17:00Z">
          <w:pPr/>
        </w:pPrChange>
      </w:pPr>
    </w:p>
    <w:p w:rsidR="001F24CC" w:rsidRDefault="001F24CC">
      <w:pPr>
        <w:pStyle w:val="ListParagraph"/>
        <w:numPr>
          <w:ilvl w:val="0"/>
          <w:numId w:val="43"/>
        </w:numPr>
        <w:rPr>
          <w:ins w:id="1684" w:author="Chokka,Deepthi Tejaswani" w:date="2020-06-30T19:23:00Z"/>
          <w:b/>
        </w:rPr>
        <w:pPrChange w:id="1685" w:author="Chokka,Deepthi Tejaswani" w:date="2020-06-30T18:39:00Z">
          <w:pPr/>
        </w:pPrChange>
      </w:pPr>
      <w:ins w:id="1686" w:author="Chokka,Deepthi Tejaswani" w:date="2020-06-30T18:39:00Z">
        <w:r>
          <w:rPr>
            <w:b/>
          </w:rPr>
          <w:lastRenderedPageBreak/>
          <w:t>Login Screen(For Customer):</w:t>
        </w:r>
      </w:ins>
    </w:p>
    <w:p w:rsidR="00FE33BA" w:rsidRDefault="00FE33BA">
      <w:pPr>
        <w:pStyle w:val="ListParagraph"/>
        <w:ind w:left="1080"/>
        <w:rPr>
          <w:ins w:id="1687" w:author="Chokka,Deepthi Tejaswani" w:date="2020-06-30T18:57:00Z"/>
          <w:b/>
        </w:rPr>
        <w:pPrChange w:id="1688" w:author="Chokka,Deepthi Tejaswani" w:date="2020-06-30T19:23:00Z">
          <w:pPr/>
        </w:pPrChange>
      </w:pPr>
    </w:p>
    <w:p w:rsidR="00F10836" w:rsidRDefault="006004F8">
      <w:pPr>
        <w:pStyle w:val="ListParagraph"/>
        <w:ind w:left="1080"/>
        <w:rPr>
          <w:ins w:id="1689" w:author="Chokka,Deepthi Tejaswani" w:date="2020-06-30T19:23:00Z"/>
          <w:rFonts w:ascii="Times New Roman" w:hAnsi="Times New Roman"/>
        </w:rPr>
        <w:pPrChange w:id="1690" w:author="Chokka,Deepthi Tejaswani" w:date="2020-06-30T18:57:00Z">
          <w:pPr/>
        </w:pPrChange>
      </w:pPr>
      <w:ins w:id="1691" w:author="Chokka,Deepthi Tejaswani" w:date="2020-06-30T19:04:00Z">
        <w:r>
          <w:rPr>
            <w:rFonts w:ascii="Times New Roman" w:hAnsi="Times New Roman"/>
          </w:rPr>
          <w:tab/>
        </w:r>
      </w:ins>
      <w:ins w:id="1692" w:author="Chokka,Deepthi Tejaswani" w:date="2020-06-30T18:58:00Z">
        <w:r w:rsidR="00F10836" w:rsidRPr="006004F8">
          <w:rPr>
            <w:rFonts w:ascii="Times New Roman" w:hAnsi="Times New Roman"/>
            <w:rPrChange w:id="1693" w:author="Chokka,Deepthi Tejaswani" w:date="2020-06-30T19:04:00Z">
              <w:rPr>
                <w:b/>
              </w:rPr>
            </w:rPrChange>
          </w:rPr>
          <w:t>I</w:t>
        </w:r>
        <w:r w:rsidRPr="006004F8">
          <w:rPr>
            <w:rFonts w:ascii="Times New Roman" w:hAnsi="Times New Roman"/>
            <w:rPrChange w:id="1694" w:author="Chokka,Deepthi Tejaswani" w:date="2020-06-30T19:04:00Z">
              <w:rPr>
                <w:b/>
              </w:rPr>
            </w:rPrChange>
          </w:rPr>
          <w:t>f the customer has an existing account, then they can login to the application. All they have to do is to click upon the</w:t>
        </w:r>
      </w:ins>
      <w:ins w:id="1695" w:author="Chokka,Deepthi Tejaswani" w:date="2020-06-30T18:59:00Z">
        <w:r w:rsidRPr="006004F8">
          <w:rPr>
            <w:rFonts w:ascii="Times New Roman" w:hAnsi="Times New Roman"/>
            <w:rPrChange w:id="1696" w:author="Chokka,Deepthi Tejaswani" w:date="2020-06-30T19:04:00Z">
              <w:rPr>
                <w:b/>
              </w:rPr>
            </w:rPrChange>
          </w:rPr>
          <w:t>”</w:t>
        </w:r>
      </w:ins>
      <w:ins w:id="1697" w:author="Chokka,Deepthi Tejaswani" w:date="2020-06-30T18:58:00Z">
        <w:r w:rsidRPr="006004F8">
          <w:rPr>
            <w:rFonts w:ascii="Times New Roman" w:hAnsi="Times New Roman"/>
            <w:rPrChange w:id="1698" w:author="Chokka,Deepthi Tejaswani" w:date="2020-06-30T19:04:00Z">
              <w:rPr>
                <w:b/>
              </w:rPr>
            </w:rPrChange>
          </w:rPr>
          <w:t xml:space="preserve"> </w:t>
        </w:r>
      </w:ins>
      <w:ins w:id="1699" w:author="Chokka,Deepthi Tejaswani" w:date="2020-06-30T18:59:00Z">
        <w:r w:rsidRPr="006004F8">
          <w:rPr>
            <w:rFonts w:ascii="Times New Roman" w:hAnsi="Times New Roman"/>
            <w:rPrChange w:id="1700" w:author="Chokka,Deepthi Tejaswani" w:date="2020-06-30T19:04:00Z">
              <w:rPr>
                <w:b/>
              </w:rPr>
            </w:rPrChange>
          </w:rPr>
          <w:t>Login” button in the home screen. By clicking upon this button, they will be redirected to the screen as shown below.</w:t>
        </w:r>
      </w:ins>
    </w:p>
    <w:p w:rsidR="00FE33BA" w:rsidRPr="006004F8" w:rsidRDefault="00FE33BA">
      <w:pPr>
        <w:pStyle w:val="ListParagraph"/>
        <w:ind w:left="1080"/>
        <w:rPr>
          <w:ins w:id="1701" w:author="Chokka,Deepthi Tejaswani" w:date="2020-06-30T18:44:00Z"/>
          <w:rFonts w:ascii="Times New Roman" w:hAnsi="Times New Roman"/>
          <w:rPrChange w:id="1702" w:author="Chokka,Deepthi Tejaswani" w:date="2020-06-30T19:04:00Z">
            <w:rPr>
              <w:ins w:id="1703" w:author="Chokka,Deepthi Tejaswani" w:date="2020-06-30T18:44:00Z"/>
              <w:b/>
            </w:rPr>
          </w:rPrChange>
        </w:rPr>
        <w:pPrChange w:id="1704" w:author="Chokka,Deepthi Tejaswani" w:date="2020-06-30T18:57:00Z">
          <w:pPr/>
        </w:pPrChange>
      </w:pPr>
    </w:p>
    <w:p w:rsidR="001F24CC" w:rsidRDefault="001F24CC">
      <w:pPr>
        <w:pStyle w:val="ListParagraph"/>
        <w:ind w:left="1080"/>
        <w:rPr>
          <w:ins w:id="1705" w:author="Chokka,Deepthi Tejaswani" w:date="2020-06-30T19:00:00Z"/>
          <w:b/>
        </w:rPr>
        <w:pPrChange w:id="1706" w:author="Chokka,Deepthi Tejaswani" w:date="2020-06-30T18:44:00Z">
          <w:pPr/>
        </w:pPrChange>
      </w:pPr>
      <w:ins w:id="1707" w:author="Chokka,Deepthi Tejaswani" w:date="2020-06-30T18:45:00Z">
        <w:r>
          <w:rPr>
            <w:noProof/>
          </w:rPr>
          <w:drawing>
            <wp:inline distT="0" distB="0" distL="0" distR="0" wp14:anchorId="40F588B7" wp14:editId="12DE5F26">
              <wp:extent cx="2066925" cy="3619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925" cy="3619500"/>
                      </a:xfrm>
                      <a:prstGeom prst="rect">
                        <a:avLst/>
                      </a:prstGeom>
                    </pic:spPr>
                  </pic:pic>
                </a:graphicData>
              </a:graphic>
            </wp:inline>
          </w:drawing>
        </w:r>
      </w:ins>
    </w:p>
    <w:p w:rsidR="006004F8" w:rsidRDefault="006004F8">
      <w:pPr>
        <w:pStyle w:val="ListParagraph"/>
        <w:ind w:left="1080"/>
        <w:rPr>
          <w:ins w:id="1708" w:author="Chokka,Deepthi Tejaswani" w:date="2020-06-30T19:00:00Z"/>
          <w:b/>
        </w:rPr>
        <w:pPrChange w:id="1709" w:author="Chokka,Deepthi Tejaswani" w:date="2020-06-30T18:44:00Z">
          <w:pPr/>
        </w:pPrChange>
      </w:pPr>
    </w:p>
    <w:p w:rsidR="006004F8" w:rsidRDefault="006004F8">
      <w:pPr>
        <w:pStyle w:val="ListParagraph"/>
        <w:ind w:left="1080"/>
        <w:rPr>
          <w:ins w:id="1710" w:author="Chokka,Deepthi Tejaswani" w:date="2020-06-30T19:17:00Z"/>
          <w:rFonts w:ascii="Times New Roman" w:hAnsi="Times New Roman"/>
        </w:rPr>
        <w:pPrChange w:id="1711" w:author="Chokka,Deepthi Tejaswani" w:date="2020-06-30T18:44:00Z">
          <w:pPr/>
        </w:pPrChange>
      </w:pPr>
      <w:ins w:id="1712" w:author="Chokka,Deepthi Tejaswani" w:date="2020-06-30T19:04:00Z">
        <w:r>
          <w:rPr>
            <w:rFonts w:ascii="Times New Roman" w:hAnsi="Times New Roman"/>
          </w:rPr>
          <w:tab/>
        </w:r>
      </w:ins>
      <w:ins w:id="1713" w:author="Chokka,Deepthi Tejaswani" w:date="2020-06-30T19:00:00Z">
        <w:r w:rsidRPr="006004F8">
          <w:rPr>
            <w:rFonts w:ascii="Times New Roman" w:hAnsi="Times New Roman"/>
            <w:rPrChange w:id="1714" w:author="Chokka,Deepthi Tejaswani" w:date="2020-06-30T19:04:00Z">
              <w:rPr>
                <w:b/>
              </w:rPr>
            </w:rPrChange>
          </w:rPr>
          <w:t xml:space="preserve">The customer needs to type their phone number and the password which has been provided during their registration. </w:t>
        </w:r>
      </w:ins>
      <w:ins w:id="1715" w:author="Chokka,Deepthi Tejaswani" w:date="2020-06-30T19:01:00Z">
        <w:r w:rsidRPr="006004F8">
          <w:rPr>
            <w:rFonts w:ascii="Times New Roman" w:hAnsi="Times New Roman"/>
            <w:rPrChange w:id="1716" w:author="Chokka,Deepthi Tejaswani" w:date="2020-06-30T19:04:00Z">
              <w:rPr>
                <w:b/>
              </w:rPr>
            </w:rPrChange>
          </w:rPr>
          <w:t xml:space="preserve">If the credentials match with the credentials present within the database, then they can login successfully. </w:t>
        </w:r>
      </w:ins>
      <w:ins w:id="1717" w:author="Chokka,Deepthi Tejaswani" w:date="2020-06-30T19:02:00Z">
        <w:r w:rsidRPr="006004F8">
          <w:rPr>
            <w:rFonts w:ascii="Times New Roman" w:hAnsi="Times New Roman"/>
            <w:rPrChange w:id="1718" w:author="Chokka,Deepthi Tejaswani" w:date="2020-06-30T19:04:00Z">
              <w:rPr>
                <w:b/>
              </w:rPr>
            </w:rPrChange>
          </w:rPr>
          <w:t>An individual can view a popup stating whether the login was a success or a failure. If login was a success, then the customer wil</w:t>
        </w:r>
        <w:r w:rsidR="00FE33BA">
          <w:rPr>
            <w:rFonts w:ascii="Times New Roman" w:hAnsi="Times New Roman"/>
          </w:rPr>
          <w:t>l be re-directed to the welcome</w:t>
        </w:r>
        <w:r w:rsidRPr="006004F8">
          <w:rPr>
            <w:rFonts w:ascii="Times New Roman" w:hAnsi="Times New Roman"/>
            <w:rPrChange w:id="1719" w:author="Chokka,Deepthi Tejaswani" w:date="2020-06-30T19:04:00Z">
              <w:rPr>
                <w:b/>
              </w:rPr>
            </w:rPrChange>
          </w:rPr>
          <w:t xml:space="preserve"> s</w:t>
        </w:r>
      </w:ins>
      <w:ins w:id="1720" w:author="Chokka,Deepthi Tejaswani" w:date="2020-06-30T19:03:00Z">
        <w:r w:rsidRPr="006004F8">
          <w:rPr>
            <w:rFonts w:ascii="Times New Roman" w:hAnsi="Times New Roman"/>
            <w:rPrChange w:id="1721" w:author="Chokka,Deepthi Tejaswani" w:date="2020-06-30T19:04:00Z">
              <w:rPr>
                <w:b/>
              </w:rPr>
            </w:rPrChange>
          </w:rPr>
          <w:t>creen designed for the customers</w:t>
        </w:r>
      </w:ins>
      <w:ins w:id="1722" w:author="Chokka,Deepthi Tejaswani" w:date="2020-06-30T19:02:00Z">
        <w:r w:rsidRPr="006004F8">
          <w:rPr>
            <w:rFonts w:ascii="Times New Roman" w:hAnsi="Times New Roman"/>
            <w:rPrChange w:id="1723" w:author="Chokka,Deepthi Tejaswani" w:date="2020-06-30T19:04:00Z">
              <w:rPr>
                <w:b/>
              </w:rPr>
            </w:rPrChange>
          </w:rPr>
          <w:t>.</w:t>
        </w:r>
      </w:ins>
    </w:p>
    <w:p w:rsidR="00AE75A9" w:rsidRDefault="00AE75A9">
      <w:pPr>
        <w:pStyle w:val="ListParagraph"/>
        <w:ind w:left="1080"/>
        <w:rPr>
          <w:ins w:id="1724" w:author="Chokka,Deepthi Tejaswani" w:date="2020-06-30T19:17:00Z"/>
          <w:rFonts w:ascii="Times New Roman" w:hAnsi="Times New Roman"/>
        </w:rPr>
        <w:pPrChange w:id="1725" w:author="Chokka,Deepthi Tejaswani" w:date="2020-06-30T18:44:00Z">
          <w:pPr/>
        </w:pPrChange>
      </w:pPr>
    </w:p>
    <w:p w:rsidR="00AE75A9" w:rsidRDefault="00AE75A9">
      <w:pPr>
        <w:pStyle w:val="ListParagraph"/>
        <w:ind w:left="1080"/>
        <w:rPr>
          <w:ins w:id="1726" w:author="Chokka,Deepthi Tejaswani" w:date="2020-06-30T19:17:00Z"/>
          <w:rFonts w:ascii="Times New Roman" w:hAnsi="Times New Roman"/>
        </w:rPr>
        <w:pPrChange w:id="1727" w:author="Chokka,Deepthi Tejaswani" w:date="2020-06-30T18:44:00Z">
          <w:pPr/>
        </w:pPrChange>
      </w:pPr>
    </w:p>
    <w:p w:rsidR="00AE75A9" w:rsidRDefault="00AE75A9">
      <w:pPr>
        <w:pStyle w:val="ListParagraph"/>
        <w:ind w:left="1080"/>
        <w:rPr>
          <w:ins w:id="1728" w:author="Chokka,Deepthi Tejaswani" w:date="2020-06-30T19:17:00Z"/>
          <w:rFonts w:ascii="Times New Roman" w:hAnsi="Times New Roman"/>
        </w:rPr>
        <w:pPrChange w:id="1729" w:author="Chokka,Deepthi Tejaswani" w:date="2020-06-30T18:44:00Z">
          <w:pPr/>
        </w:pPrChange>
      </w:pPr>
    </w:p>
    <w:p w:rsidR="00AE75A9" w:rsidRDefault="00AE75A9">
      <w:pPr>
        <w:pStyle w:val="ListParagraph"/>
        <w:ind w:left="1080"/>
        <w:rPr>
          <w:ins w:id="1730" w:author="Chokka,Deepthi Tejaswani" w:date="2020-06-30T19:17:00Z"/>
          <w:rFonts w:ascii="Times New Roman" w:hAnsi="Times New Roman"/>
        </w:rPr>
        <w:pPrChange w:id="1731" w:author="Chokka,Deepthi Tejaswani" w:date="2020-06-30T18:44:00Z">
          <w:pPr/>
        </w:pPrChange>
      </w:pPr>
    </w:p>
    <w:p w:rsidR="00AE75A9" w:rsidRDefault="00AE75A9">
      <w:pPr>
        <w:pStyle w:val="ListParagraph"/>
        <w:ind w:left="1080"/>
        <w:rPr>
          <w:ins w:id="1732" w:author="Chokka,Deepthi Tejaswani" w:date="2020-06-30T19:17:00Z"/>
          <w:rFonts w:ascii="Times New Roman" w:hAnsi="Times New Roman"/>
        </w:rPr>
        <w:pPrChange w:id="1733" w:author="Chokka,Deepthi Tejaswani" w:date="2020-06-30T18:44:00Z">
          <w:pPr/>
        </w:pPrChange>
      </w:pPr>
    </w:p>
    <w:p w:rsidR="00AE75A9" w:rsidRDefault="00AE75A9">
      <w:pPr>
        <w:pStyle w:val="ListParagraph"/>
        <w:ind w:left="1080"/>
        <w:rPr>
          <w:ins w:id="1734" w:author="Chokka,Deepthi Tejaswani" w:date="2020-06-30T19:17:00Z"/>
          <w:rFonts w:ascii="Times New Roman" w:hAnsi="Times New Roman"/>
        </w:rPr>
        <w:pPrChange w:id="1735" w:author="Chokka,Deepthi Tejaswani" w:date="2020-06-30T18:44:00Z">
          <w:pPr/>
        </w:pPrChange>
      </w:pPr>
    </w:p>
    <w:p w:rsidR="00AE75A9" w:rsidRDefault="00AE75A9">
      <w:pPr>
        <w:pStyle w:val="ListParagraph"/>
        <w:ind w:left="1080"/>
        <w:rPr>
          <w:ins w:id="1736" w:author="Chokka,Deepthi Tejaswani" w:date="2020-06-30T19:17:00Z"/>
          <w:rFonts w:ascii="Times New Roman" w:hAnsi="Times New Roman"/>
        </w:rPr>
        <w:pPrChange w:id="1737" w:author="Chokka,Deepthi Tejaswani" w:date="2020-06-30T18:44:00Z">
          <w:pPr/>
        </w:pPrChange>
      </w:pPr>
    </w:p>
    <w:p w:rsidR="00AE75A9" w:rsidRDefault="00AE75A9">
      <w:pPr>
        <w:pStyle w:val="ListParagraph"/>
        <w:ind w:left="1080"/>
        <w:rPr>
          <w:ins w:id="1738" w:author="Chokka,Deepthi Tejaswani" w:date="2020-06-30T19:17:00Z"/>
          <w:rFonts w:ascii="Times New Roman" w:hAnsi="Times New Roman"/>
        </w:rPr>
        <w:pPrChange w:id="1739" w:author="Chokka,Deepthi Tejaswani" w:date="2020-06-30T18:44:00Z">
          <w:pPr/>
        </w:pPrChange>
      </w:pPr>
    </w:p>
    <w:p w:rsidR="00AE75A9" w:rsidRDefault="00AE75A9">
      <w:pPr>
        <w:pStyle w:val="ListParagraph"/>
        <w:ind w:left="1080"/>
        <w:rPr>
          <w:ins w:id="1740" w:author="Chokka,Deepthi Tejaswani" w:date="2020-06-30T19:17:00Z"/>
          <w:rFonts w:ascii="Times New Roman" w:hAnsi="Times New Roman"/>
        </w:rPr>
        <w:pPrChange w:id="1741" w:author="Chokka,Deepthi Tejaswani" w:date="2020-06-30T18:44:00Z">
          <w:pPr/>
        </w:pPrChange>
      </w:pPr>
    </w:p>
    <w:p w:rsidR="00AE75A9" w:rsidRDefault="00AE75A9">
      <w:pPr>
        <w:pStyle w:val="ListParagraph"/>
        <w:ind w:left="1080"/>
        <w:rPr>
          <w:ins w:id="1742" w:author="Chokka,Deepthi Tejaswani" w:date="2020-06-30T19:17:00Z"/>
          <w:rFonts w:ascii="Times New Roman" w:hAnsi="Times New Roman"/>
        </w:rPr>
        <w:pPrChange w:id="1743" w:author="Chokka,Deepthi Tejaswani" w:date="2020-06-30T18:44:00Z">
          <w:pPr/>
        </w:pPrChange>
      </w:pPr>
    </w:p>
    <w:p w:rsidR="00AE75A9" w:rsidRDefault="00AE75A9">
      <w:pPr>
        <w:pStyle w:val="ListParagraph"/>
        <w:ind w:left="1080"/>
        <w:rPr>
          <w:ins w:id="1744" w:author="Chokka,Deepthi Tejaswani" w:date="2020-06-30T19:17:00Z"/>
          <w:rFonts w:ascii="Times New Roman" w:hAnsi="Times New Roman"/>
        </w:rPr>
        <w:pPrChange w:id="1745" w:author="Chokka,Deepthi Tejaswani" w:date="2020-06-30T18:44:00Z">
          <w:pPr/>
        </w:pPrChange>
      </w:pPr>
    </w:p>
    <w:p w:rsidR="00AE75A9" w:rsidRDefault="00AE75A9">
      <w:pPr>
        <w:pStyle w:val="ListParagraph"/>
        <w:ind w:left="1080"/>
        <w:rPr>
          <w:ins w:id="1746" w:author="Chokka,Deepthi Tejaswani" w:date="2020-06-30T19:17:00Z"/>
          <w:rFonts w:ascii="Times New Roman" w:hAnsi="Times New Roman"/>
        </w:rPr>
        <w:pPrChange w:id="1747" w:author="Chokka,Deepthi Tejaswani" w:date="2020-06-30T18:44:00Z">
          <w:pPr/>
        </w:pPrChange>
      </w:pPr>
    </w:p>
    <w:p w:rsidR="00AE75A9" w:rsidRDefault="00AE75A9">
      <w:pPr>
        <w:pStyle w:val="ListParagraph"/>
        <w:ind w:left="1080"/>
        <w:rPr>
          <w:ins w:id="1748" w:author="Chokka,Deepthi Tejaswani" w:date="2020-06-30T19:17:00Z"/>
          <w:rFonts w:ascii="Times New Roman" w:hAnsi="Times New Roman"/>
        </w:rPr>
        <w:pPrChange w:id="1749" w:author="Chokka,Deepthi Tejaswani" w:date="2020-06-30T18:44:00Z">
          <w:pPr/>
        </w:pPrChange>
      </w:pPr>
    </w:p>
    <w:p w:rsidR="00AE75A9" w:rsidRDefault="00AE75A9">
      <w:pPr>
        <w:pStyle w:val="ListParagraph"/>
        <w:ind w:left="1080"/>
        <w:rPr>
          <w:ins w:id="1750" w:author="Chokka,Deepthi Tejaswani" w:date="2020-06-30T19:17:00Z"/>
          <w:rFonts w:ascii="Times New Roman" w:hAnsi="Times New Roman"/>
        </w:rPr>
        <w:pPrChange w:id="1751" w:author="Chokka,Deepthi Tejaswani" w:date="2020-06-30T18:44:00Z">
          <w:pPr/>
        </w:pPrChange>
      </w:pPr>
    </w:p>
    <w:p w:rsidR="00AE75A9" w:rsidRDefault="00AE75A9">
      <w:pPr>
        <w:pStyle w:val="ListParagraph"/>
        <w:ind w:left="1080"/>
        <w:rPr>
          <w:ins w:id="1752" w:author="Chokka,Deepthi Tejaswani" w:date="2020-06-30T19:05:00Z"/>
          <w:rFonts w:ascii="Times New Roman" w:hAnsi="Times New Roman"/>
        </w:rPr>
        <w:pPrChange w:id="1753" w:author="Chokka,Deepthi Tejaswani" w:date="2020-06-30T18:44:00Z">
          <w:pPr/>
        </w:pPrChange>
      </w:pPr>
    </w:p>
    <w:p w:rsidR="006004F8" w:rsidRPr="006004F8" w:rsidRDefault="006004F8">
      <w:pPr>
        <w:pStyle w:val="ListParagraph"/>
        <w:ind w:left="1080"/>
        <w:rPr>
          <w:ins w:id="1754" w:author="Chokka,Deepthi Tejaswani" w:date="2020-06-30T18:39:00Z"/>
          <w:rFonts w:ascii="Times New Roman" w:hAnsi="Times New Roman"/>
          <w:rPrChange w:id="1755" w:author="Chokka,Deepthi Tejaswani" w:date="2020-06-30T19:04:00Z">
            <w:rPr>
              <w:ins w:id="1756" w:author="Chokka,Deepthi Tejaswani" w:date="2020-06-30T18:39:00Z"/>
              <w:b/>
            </w:rPr>
          </w:rPrChange>
        </w:rPr>
        <w:pPrChange w:id="1757" w:author="Chokka,Deepthi Tejaswani" w:date="2020-06-30T18:44:00Z">
          <w:pPr/>
        </w:pPrChange>
      </w:pPr>
    </w:p>
    <w:p w:rsidR="001F24CC" w:rsidRDefault="00FE33BA">
      <w:pPr>
        <w:pStyle w:val="ListParagraph"/>
        <w:numPr>
          <w:ilvl w:val="0"/>
          <w:numId w:val="43"/>
        </w:numPr>
        <w:rPr>
          <w:ins w:id="1758" w:author="Chokka,Deepthi Tejaswani" w:date="2020-06-30T19:17:00Z"/>
          <w:b/>
        </w:rPr>
        <w:pPrChange w:id="1759" w:author="Chokka,Deepthi Tejaswani" w:date="2020-06-30T18:39:00Z">
          <w:pPr/>
        </w:pPrChange>
      </w:pPr>
      <w:ins w:id="1760" w:author="Chokka,Deepthi Tejaswani" w:date="2020-06-30T19:24:00Z">
        <w:r>
          <w:rPr>
            <w:b/>
          </w:rPr>
          <w:t>Welcome</w:t>
        </w:r>
      </w:ins>
      <w:ins w:id="1761" w:author="Chokka,Deepthi Tejaswani" w:date="2020-06-30T18:40:00Z">
        <w:r w:rsidR="001F24CC">
          <w:rPr>
            <w:b/>
          </w:rPr>
          <w:t xml:space="preserve"> Screen(For Customer):</w:t>
        </w:r>
      </w:ins>
    </w:p>
    <w:p w:rsidR="00AE75A9" w:rsidRDefault="00AE75A9">
      <w:pPr>
        <w:pStyle w:val="ListParagraph"/>
        <w:ind w:left="1080"/>
        <w:rPr>
          <w:ins w:id="1762" w:author="Chokka,Deepthi Tejaswani" w:date="2020-06-30T19:05:00Z"/>
          <w:b/>
        </w:rPr>
        <w:pPrChange w:id="1763" w:author="Chokka,Deepthi Tejaswani" w:date="2020-06-30T19:17:00Z">
          <w:pPr/>
        </w:pPrChange>
      </w:pPr>
    </w:p>
    <w:p w:rsidR="006004F8" w:rsidRDefault="006004F8">
      <w:pPr>
        <w:pStyle w:val="ListParagraph"/>
        <w:ind w:left="1080"/>
        <w:rPr>
          <w:ins w:id="1764" w:author="Chokka,Deepthi Tejaswani" w:date="2020-06-30T19:17:00Z"/>
          <w:rFonts w:ascii="Times New Roman" w:hAnsi="Times New Roman"/>
        </w:rPr>
        <w:pPrChange w:id="1765" w:author="Chokka,Deepthi Tejaswani" w:date="2020-06-30T19:05:00Z">
          <w:pPr/>
        </w:pPrChange>
      </w:pPr>
      <w:ins w:id="1766" w:author="Chokka,Deepthi Tejaswani" w:date="2020-06-30T19:05:00Z">
        <w:r>
          <w:rPr>
            <w:b/>
          </w:rPr>
          <w:tab/>
        </w:r>
        <w:r w:rsidRPr="006004F8">
          <w:rPr>
            <w:rFonts w:ascii="Times New Roman" w:hAnsi="Times New Roman"/>
            <w:rPrChange w:id="1767" w:author="Chokka,Deepthi Tejaswani" w:date="2020-06-30T19:07:00Z">
              <w:rPr>
                <w:b/>
              </w:rPr>
            </w:rPrChange>
          </w:rPr>
          <w:t xml:space="preserve">The figure stated below is the screen which is displayed after a successful login of the customer. </w:t>
        </w:r>
      </w:ins>
      <w:ins w:id="1768" w:author="Chokka,Deepthi Tejaswani" w:date="2020-06-30T19:06:00Z">
        <w:r w:rsidRPr="006004F8">
          <w:rPr>
            <w:rFonts w:ascii="Times New Roman" w:hAnsi="Times New Roman"/>
            <w:rPrChange w:id="1769" w:author="Chokka,Deepthi Tejaswani" w:date="2020-06-30T19:07:00Z">
              <w:rPr>
                <w:b/>
              </w:rPr>
            </w:rPrChange>
          </w:rPr>
          <w:t>An individual gets to view their corresponding name,</w:t>
        </w:r>
      </w:ins>
      <w:ins w:id="1770" w:author="Chokka,Deepthi Tejaswani" w:date="2020-06-30T19:07:00Z">
        <w:r w:rsidRPr="006004F8">
          <w:rPr>
            <w:rFonts w:ascii="Times New Roman" w:hAnsi="Times New Roman"/>
            <w:rPrChange w:id="1771" w:author="Chokka,Deepthi Tejaswani" w:date="2020-06-30T19:07:00Z">
              <w:rPr>
                <w:b/>
              </w:rPr>
            </w:rPrChange>
          </w:rPr>
          <w:t xml:space="preserve"> </w:t>
        </w:r>
      </w:ins>
      <w:ins w:id="1772" w:author="Chokka,Deepthi Tejaswani" w:date="2020-06-30T19:06:00Z">
        <w:r w:rsidRPr="006004F8">
          <w:rPr>
            <w:rFonts w:ascii="Times New Roman" w:hAnsi="Times New Roman"/>
            <w:rPrChange w:id="1773" w:author="Chokka,Deepthi Tejaswani" w:date="2020-06-30T19:07:00Z">
              <w:rPr>
                <w:b/>
              </w:rPr>
            </w:rPrChange>
          </w:rPr>
          <w:t>email and will be able to use all the functionalities present in the navigation bar</w:t>
        </w:r>
      </w:ins>
      <w:ins w:id="1774" w:author="Chokka,Deepthi Tejaswani" w:date="2020-06-30T19:07:00Z">
        <w:r>
          <w:rPr>
            <w:rFonts w:ascii="Times New Roman" w:hAnsi="Times New Roman"/>
          </w:rPr>
          <w:t xml:space="preserve"> as shown in the image</w:t>
        </w:r>
        <w:r w:rsidRPr="006004F8">
          <w:rPr>
            <w:rFonts w:ascii="Times New Roman" w:hAnsi="Times New Roman"/>
            <w:rPrChange w:id="1775" w:author="Chokka,Deepthi Tejaswani" w:date="2020-06-30T19:07:00Z">
              <w:rPr>
                <w:b/>
              </w:rPr>
            </w:rPrChange>
          </w:rPr>
          <w:t>.</w:t>
        </w:r>
      </w:ins>
    </w:p>
    <w:p w:rsidR="00AE75A9" w:rsidRPr="006004F8" w:rsidRDefault="00AE75A9">
      <w:pPr>
        <w:pStyle w:val="ListParagraph"/>
        <w:ind w:left="1080"/>
        <w:rPr>
          <w:ins w:id="1776" w:author="Chokka,Deepthi Tejaswani" w:date="2020-06-30T18:46:00Z"/>
          <w:rFonts w:ascii="Times New Roman" w:hAnsi="Times New Roman"/>
          <w:rPrChange w:id="1777" w:author="Chokka,Deepthi Tejaswani" w:date="2020-06-30T19:07:00Z">
            <w:rPr>
              <w:ins w:id="1778" w:author="Chokka,Deepthi Tejaswani" w:date="2020-06-30T18:46:00Z"/>
              <w:b/>
            </w:rPr>
          </w:rPrChange>
        </w:rPr>
        <w:pPrChange w:id="1779" w:author="Chokka,Deepthi Tejaswani" w:date="2020-06-30T19:05:00Z">
          <w:pPr/>
        </w:pPrChange>
      </w:pPr>
    </w:p>
    <w:p w:rsidR="001F24CC" w:rsidRDefault="001F24CC">
      <w:pPr>
        <w:pStyle w:val="ListParagraph"/>
        <w:ind w:left="1080"/>
        <w:rPr>
          <w:ins w:id="1780" w:author="Chokka,Deepthi Tejaswani" w:date="2020-06-30T19:17:00Z"/>
          <w:b/>
        </w:rPr>
        <w:pPrChange w:id="1781" w:author="Chokka,Deepthi Tejaswani" w:date="2020-06-30T18:46:00Z">
          <w:pPr/>
        </w:pPrChange>
      </w:pPr>
      <w:ins w:id="1782" w:author="Chokka,Deepthi Tejaswani" w:date="2020-06-30T18:46:00Z">
        <w:r>
          <w:rPr>
            <w:noProof/>
          </w:rPr>
          <w:drawing>
            <wp:inline distT="0" distB="0" distL="0" distR="0" wp14:anchorId="4638FC5B" wp14:editId="53AED76F">
              <wp:extent cx="2276475" cy="4048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6475" cy="4048125"/>
                      </a:xfrm>
                      <a:prstGeom prst="rect">
                        <a:avLst/>
                      </a:prstGeom>
                    </pic:spPr>
                  </pic:pic>
                </a:graphicData>
              </a:graphic>
            </wp:inline>
          </w:drawing>
        </w:r>
      </w:ins>
    </w:p>
    <w:p w:rsidR="00AE75A9" w:rsidRDefault="00AE75A9">
      <w:pPr>
        <w:pStyle w:val="ListParagraph"/>
        <w:ind w:left="1080"/>
        <w:rPr>
          <w:ins w:id="1783" w:author="Chokka,Deepthi Tejaswani" w:date="2020-06-30T19:11:00Z"/>
          <w:b/>
        </w:rPr>
        <w:pPrChange w:id="1784" w:author="Chokka,Deepthi Tejaswani" w:date="2020-06-30T18:46:00Z">
          <w:pPr/>
        </w:pPrChange>
      </w:pPr>
    </w:p>
    <w:p w:rsidR="00AE75A9" w:rsidRDefault="00AE75A9">
      <w:pPr>
        <w:pStyle w:val="ListParagraph"/>
        <w:ind w:left="1080"/>
        <w:rPr>
          <w:ins w:id="1785" w:author="Chokka,Deepthi Tejaswani" w:date="2020-06-30T19:11:00Z"/>
          <w:b/>
        </w:rPr>
        <w:pPrChange w:id="1786" w:author="Chokka,Deepthi Tejaswani" w:date="2020-06-30T18:46:00Z">
          <w:pPr/>
        </w:pPrChange>
      </w:pPr>
    </w:p>
    <w:p w:rsidR="00AE75A9" w:rsidRDefault="00AE75A9">
      <w:pPr>
        <w:pStyle w:val="ListParagraph"/>
        <w:ind w:left="1080"/>
        <w:rPr>
          <w:ins w:id="1787" w:author="Chokka,Deepthi Tejaswani" w:date="2020-06-30T18:40:00Z"/>
          <w:b/>
        </w:rPr>
        <w:pPrChange w:id="1788" w:author="Chokka,Deepthi Tejaswani" w:date="2020-06-30T18:46:00Z">
          <w:pPr/>
        </w:pPrChange>
      </w:pPr>
    </w:p>
    <w:p w:rsidR="001F24CC" w:rsidRDefault="001F24CC">
      <w:pPr>
        <w:pStyle w:val="ListParagraph"/>
        <w:numPr>
          <w:ilvl w:val="0"/>
          <w:numId w:val="43"/>
        </w:numPr>
        <w:rPr>
          <w:ins w:id="1789" w:author="Chokka,Deepthi Tejaswani" w:date="2020-06-30T19:23:00Z"/>
          <w:b/>
        </w:rPr>
        <w:pPrChange w:id="1790" w:author="Chokka,Deepthi Tejaswani" w:date="2020-06-30T18:39:00Z">
          <w:pPr/>
        </w:pPrChange>
      </w:pPr>
      <w:ins w:id="1791" w:author="Chokka,Deepthi Tejaswani" w:date="2020-06-30T18:40:00Z">
        <w:r>
          <w:rPr>
            <w:b/>
          </w:rPr>
          <w:t>Login Screen(For Admin):</w:t>
        </w:r>
      </w:ins>
    </w:p>
    <w:p w:rsidR="00FE33BA" w:rsidRDefault="00FE33BA">
      <w:pPr>
        <w:pStyle w:val="ListParagraph"/>
        <w:ind w:left="1080"/>
        <w:rPr>
          <w:ins w:id="1792" w:author="Chokka,Deepthi Tejaswani" w:date="2020-06-30T19:07:00Z"/>
          <w:b/>
        </w:rPr>
        <w:pPrChange w:id="1793" w:author="Chokka,Deepthi Tejaswani" w:date="2020-06-30T19:23:00Z">
          <w:pPr/>
        </w:pPrChange>
      </w:pPr>
    </w:p>
    <w:p w:rsidR="006004F8" w:rsidRPr="00AE75A9" w:rsidRDefault="00AE75A9">
      <w:pPr>
        <w:pStyle w:val="ListParagraph"/>
        <w:ind w:left="1080"/>
        <w:rPr>
          <w:ins w:id="1794" w:author="Chokka,Deepthi Tejaswani" w:date="2020-06-30T18:45:00Z"/>
          <w:rFonts w:ascii="Times New Roman" w:hAnsi="Times New Roman"/>
          <w:rPrChange w:id="1795" w:author="Chokka,Deepthi Tejaswani" w:date="2020-06-30T19:10:00Z">
            <w:rPr>
              <w:ins w:id="1796" w:author="Chokka,Deepthi Tejaswani" w:date="2020-06-30T18:45:00Z"/>
              <w:b/>
            </w:rPr>
          </w:rPrChange>
        </w:rPr>
        <w:pPrChange w:id="1797" w:author="Chokka,Deepthi Tejaswani" w:date="2020-06-30T19:07:00Z">
          <w:pPr/>
        </w:pPrChange>
      </w:pPr>
      <w:ins w:id="1798" w:author="Chokka,Deepthi Tejaswani" w:date="2020-06-30T19:11:00Z">
        <w:r>
          <w:rPr>
            <w:rFonts w:ascii="Times New Roman" w:hAnsi="Times New Roman"/>
          </w:rPr>
          <w:tab/>
        </w:r>
      </w:ins>
      <w:ins w:id="1799" w:author="Chokka,Deepthi Tejaswani" w:date="2020-06-30T19:12:00Z">
        <w:r>
          <w:rPr>
            <w:rFonts w:ascii="Times New Roman" w:hAnsi="Times New Roman"/>
          </w:rPr>
          <w:t>Now, coming</w:t>
        </w:r>
      </w:ins>
      <w:ins w:id="1800" w:author="Chokka,Deepthi Tejaswani" w:date="2020-06-30T19:11:00Z">
        <w:r>
          <w:rPr>
            <w:rFonts w:ascii="Times New Roman" w:hAnsi="Times New Roman"/>
          </w:rPr>
          <w:t xml:space="preserve"> to the admin, </w:t>
        </w:r>
      </w:ins>
      <w:ins w:id="1801" w:author="Chokka,Deepthi Tejaswani" w:date="2020-06-30T19:12:00Z">
        <w:r>
          <w:rPr>
            <w:rFonts w:ascii="Times New Roman" w:hAnsi="Times New Roman"/>
          </w:rPr>
          <w:t xml:space="preserve">we can see from the image below that </w:t>
        </w:r>
      </w:ins>
      <w:ins w:id="1802" w:author="Chokka,Deepthi Tejaswani" w:date="2020-06-30T19:07:00Z">
        <w:r>
          <w:rPr>
            <w:rFonts w:ascii="Times New Roman" w:hAnsi="Times New Roman"/>
          </w:rPr>
          <w:t>b</w:t>
        </w:r>
        <w:r w:rsidR="006004F8" w:rsidRPr="00AE75A9">
          <w:rPr>
            <w:rFonts w:ascii="Times New Roman" w:hAnsi="Times New Roman"/>
            <w:rPrChange w:id="1803" w:author="Chokka,Deepthi Tejaswani" w:date="2020-06-30T19:10:00Z">
              <w:rPr>
                <w:b/>
              </w:rPr>
            </w:rPrChange>
          </w:rPr>
          <w:t>oth admin and the customer share the same login screen.</w:t>
        </w:r>
      </w:ins>
      <w:ins w:id="1804" w:author="Chokka,Deepthi Tejaswani" w:date="2020-06-30T19:12:00Z">
        <w:r>
          <w:rPr>
            <w:rFonts w:ascii="Times New Roman" w:hAnsi="Times New Roman"/>
          </w:rPr>
          <w:t xml:space="preserve"> As soon as the admin gets redirected from the </w:t>
        </w:r>
      </w:ins>
      <w:ins w:id="1805" w:author="Chokka,Deepthi Tejaswani" w:date="2020-06-30T19:13:00Z">
        <w:r>
          <w:rPr>
            <w:rFonts w:ascii="Times New Roman" w:hAnsi="Times New Roman"/>
          </w:rPr>
          <w:t>home screen to the login screen,</w:t>
        </w:r>
      </w:ins>
      <w:ins w:id="1806" w:author="Chokka,Deepthi Tejaswani" w:date="2020-06-30T19:12:00Z">
        <w:r>
          <w:rPr>
            <w:rFonts w:ascii="Times New Roman" w:hAnsi="Times New Roman"/>
          </w:rPr>
          <w:t xml:space="preserve"> a</w:t>
        </w:r>
      </w:ins>
      <w:ins w:id="1807" w:author="Chokka,Deepthi Tejaswani" w:date="2020-06-30T19:08:00Z">
        <w:r w:rsidRPr="00AE75A9">
          <w:rPr>
            <w:rFonts w:ascii="Times New Roman" w:hAnsi="Times New Roman"/>
            <w:rPrChange w:id="1808" w:author="Chokka,Deepthi Tejaswani" w:date="2020-06-30T19:10:00Z">
              <w:rPr>
                <w:b/>
              </w:rPr>
            </w:rPrChange>
          </w:rPr>
          <w:t>dmin</w:t>
        </w:r>
      </w:ins>
      <w:ins w:id="1809" w:author="Chokka,Deepthi Tejaswani" w:date="2020-06-30T19:12:00Z">
        <w:r>
          <w:rPr>
            <w:rFonts w:ascii="Times New Roman" w:hAnsi="Times New Roman"/>
          </w:rPr>
          <w:t xml:space="preserve"> now</w:t>
        </w:r>
      </w:ins>
      <w:ins w:id="1810" w:author="Chokka,Deepthi Tejaswani" w:date="2020-06-30T19:08:00Z">
        <w:r w:rsidRPr="00AE75A9">
          <w:rPr>
            <w:rFonts w:ascii="Times New Roman" w:hAnsi="Times New Roman"/>
            <w:rPrChange w:id="1811" w:author="Chokka,Deepthi Tejaswani" w:date="2020-06-30T19:10:00Z">
              <w:rPr>
                <w:b/>
              </w:rPr>
            </w:rPrChange>
          </w:rPr>
          <w:t xml:space="preserve"> has to type their </w:t>
        </w:r>
      </w:ins>
      <w:ins w:id="1812" w:author="Chokka,Deepthi Tejaswani" w:date="2020-06-30T19:14:00Z">
        <w:r>
          <w:rPr>
            <w:rFonts w:ascii="Times New Roman" w:hAnsi="Times New Roman"/>
          </w:rPr>
          <w:t xml:space="preserve">corresponding </w:t>
        </w:r>
      </w:ins>
      <w:ins w:id="1813" w:author="Chokka,Deepthi Tejaswani" w:date="2020-06-30T19:08:00Z">
        <w:r w:rsidRPr="00AE75A9">
          <w:rPr>
            <w:rFonts w:ascii="Times New Roman" w:hAnsi="Times New Roman"/>
            <w:rPrChange w:id="1814" w:author="Chokka,Deepthi Tejaswani" w:date="2020-06-30T19:10:00Z">
              <w:rPr>
                <w:b/>
              </w:rPr>
            </w:rPrChange>
          </w:rPr>
          <w:t xml:space="preserve">credentials. </w:t>
        </w:r>
      </w:ins>
      <w:ins w:id="1815" w:author="Chokka,Deepthi Tejaswani" w:date="2020-06-30T19:09:00Z">
        <w:r w:rsidRPr="00AE75A9">
          <w:rPr>
            <w:rFonts w:ascii="Times New Roman" w:hAnsi="Times New Roman"/>
            <w:rPrChange w:id="1816" w:author="Chokka,Deepthi Tejaswani" w:date="2020-06-30T19:10:00Z">
              <w:rPr>
                <w:b/>
              </w:rPr>
            </w:rPrChange>
          </w:rPr>
          <w:t xml:space="preserve">By clicking upon the login button, if the login was a success then the admin will be redirected to the </w:t>
        </w:r>
      </w:ins>
      <w:ins w:id="1817" w:author="Chokka,Deepthi Tejaswani" w:date="2020-06-30T19:10:00Z">
        <w:r>
          <w:rPr>
            <w:rFonts w:ascii="Times New Roman" w:hAnsi="Times New Roman"/>
          </w:rPr>
          <w:t>welcome screen</w:t>
        </w:r>
        <w:r w:rsidRPr="00AE75A9">
          <w:rPr>
            <w:rFonts w:ascii="Times New Roman" w:hAnsi="Times New Roman"/>
            <w:rPrChange w:id="1818" w:author="Chokka,Deepthi Tejaswani" w:date="2020-06-30T19:10:00Z">
              <w:rPr>
                <w:b/>
              </w:rPr>
            </w:rPrChange>
          </w:rPr>
          <w:t xml:space="preserve"> exclusively designed for the admin.</w:t>
        </w:r>
      </w:ins>
    </w:p>
    <w:p w:rsidR="001F24CC" w:rsidRDefault="001F24CC">
      <w:pPr>
        <w:pStyle w:val="ListParagraph"/>
        <w:ind w:left="1080"/>
        <w:rPr>
          <w:ins w:id="1819" w:author="Chokka,Deepthi Tejaswani" w:date="2020-06-30T19:14:00Z"/>
          <w:b/>
        </w:rPr>
        <w:pPrChange w:id="1820" w:author="Chokka,Deepthi Tejaswani" w:date="2020-06-30T18:45:00Z">
          <w:pPr/>
        </w:pPrChange>
      </w:pPr>
      <w:ins w:id="1821" w:author="Chokka,Deepthi Tejaswani" w:date="2020-06-30T18:45:00Z">
        <w:r>
          <w:rPr>
            <w:noProof/>
          </w:rPr>
          <w:lastRenderedPageBreak/>
          <w:drawing>
            <wp:inline distT="0" distB="0" distL="0" distR="0" wp14:anchorId="00AF6E69" wp14:editId="54C4CE6F">
              <wp:extent cx="2066925" cy="3619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925" cy="3619500"/>
                      </a:xfrm>
                      <a:prstGeom prst="rect">
                        <a:avLst/>
                      </a:prstGeom>
                    </pic:spPr>
                  </pic:pic>
                </a:graphicData>
              </a:graphic>
            </wp:inline>
          </w:drawing>
        </w:r>
      </w:ins>
    </w:p>
    <w:p w:rsidR="00AE75A9" w:rsidRDefault="00AE75A9">
      <w:pPr>
        <w:pStyle w:val="ListParagraph"/>
        <w:ind w:left="1080"/>
        <w:rPr>
          <w:ins w:id="1822" w:author="Chokka,Deepthi Tejaswani" w:date="2020-06-30T18:41:00Z"/>
          <w:b/>
        </w:rPr>
        <w:pPrChange w:id="1823" w:author="Chokka,Deepthi Tejaswani" w:date="2020-06-30T18:45:00Z">
          <w:pPr/>
        </w:pPrChange>
      </w:pPr>
    </w:p>
    <w:p w:rsidR="001F24CC" w:rsidRDefault="00AE75A9">
      <w:pPr>
        <w:pStyle w:val="ListParagraph"/>
        <w:numPr>
          <w:ilvl w:val="0"/>
          <w:numId w:val="43"/>
        </w:numPr>
        <w:rPr>
          <w:ins w:id="1824" w:author="Chokka,Deepthi Tejaswani" w:date="2020-06-30T19:23:00Z"/>
          <w:b/>
        </w:rPr>
        <w:pPrChange w:id="1825" w:author="Chokka,Deepthi Tejaswani" w:date="2020-06-30T18:39:00Z">
          <w:pPr/>
        </w:pPrChange>
      </w:pPr>
      <w:ins w:id="1826" w:author="Chokka,Deepthi Tejaswani" w:date="2020-06-30T19:14:00Z">
        <w:r>
          <w:rPr>
            <w:b/>
          </w:rPr>
          <w:t>Welcome</w:t>
        </w:r>
      </w:ins>
      <w:ins w:id="1827" w:author="Chokka,Deepthi Tejaswani" w:date="2020-06-30T18:41:00Z">
        <w:r w:rsidR="001F24CC">
          <w:rPr>
            <w:b/>
          </w:rPr>
          <w:t xml:space="preserve"> </w:t>
        </w:r>
      </w:ins>
      <w:ins w:id="1828" w:author="Chokka,Deepthi Tejaswani" w:date="2020-06-30T19:14:00Z">
        <w:r>
          <w:rPr>
            <w:b/>
          </w:rPr>
          <w:t>Screen</w:t>
        </w:r>
      </w:ins>
      <w:ins w:id="1829" w:author="Chokka,Deepthi Tejaswani" w:date="2020-06-30T18:41:00Z">
        <w:r w:rsidR="001F24CC">
          <w:rPr>
            <w:b/>
          </w:rPr>
          <w:t>(For Admin):</w:t>
        </w:r>
      </w:ins>
    </w:p>
    <w:p w:rsidR="00FE33BA" w:rsidRDefault="00FE33BA">
      <w:pPr>
        <w:pStyle w:val="ListParagraph"/>
        <w:ind w:left="1080"/>
        <w:rPr>
          <w:ins w:id="1830" w:author="Chokka,Deepthi Tejaswani" w:date="2020-06-30T19:15:00Z"/>
          <w:b/>
        </w:rPr>
        <w:pPrChange w:id="1831" w:author="Chokka,Deepthi Tejaswani" w:date="2020-06-30T19:23:00Z">
          <w:pPr/>
        </w:pPrChange>
      </w:pPr>
    </w:p>
    <w:p w:rsidR="00AE75A9" w:rsidRDefault="00AE75A9">
      <w:pPr>
        <w:pStyle w:val="ListParagraph"/>
        <w:ind w:left="1080"/>
        <w:rPr>
          <w:ins w:id="1832" w:author="Chokka,Deepthi Tejaswani" w:date="2020-06-30T19:15:00Z"/>
          <w:rFonts w:ascii="Times New Roman" w:hAnsi="Times New Roman"/>
        </w:rPr>
        <w:pPrChange w:id="1833" w:author="Chokka,Deepthi Tejaswani" w:date="2020-06-30T19:15:00Z">
          <w:pPr/>
        </w:pPrChange>
      </w:pPr>
      <w:ins w:id="1834" w:author="Chokka,Deepthi Tejaswani" w:date="2020-06-30T19:15:00Z">
        <w:r w:rsidRPr="00AE75A9">
          <w:rPr>
            <w:rFonts w:ascii="Times New Roman" w:hAnsi="Times New Roman"/>
            <w:rPrChange w:id="1835" w:author="Chokka,Deepthi Tejaswani" w:date="2020-06-30T19:15:00Z">
              <w:rPr>
                <w:b/>
              </w:rPr>
            </w:rPrChange>
          </w:rPr>
          <w:t>The image stated below is the welcome screen which is displayed for the admin.</w:t>
        </w:r>
      </w:ins>
    </w:p>
    <w:p w:rsidR="00AE75A9" w:rsidRPr="00AE75A9" w:rsidRDefault="00AE75A9">
      <w:pPr>
        <w:pStyle w:val="ListParagraph"/>
        <w:ind w:left="1080"/>
        <w:rPr>
          <w:ins w:id="1836" w:author="Chokka,Deepthi Tejaswani" w:date="2020-06-30T18:47:00Z"/>
          <w:rFonts w:ascii="Times New Roman" w:hAnsi="Times New Roman"/>
          <w:rPrChange w:id="1837" w:author="Chokka,Deepthi Tejaswani" w:date="2020-06-30T19:15:00Z">
            <w:rPr>
              <w:ins w:id="1838" w:author="Chokka,Deepthi Tejaswani" w:date="2020-06-30T18:47:00Z"/>
              <w:b/>
            </w:rPr>
          </w:rPrChange>
        </w:rPr>
        <w:pPrChange w:id="1839" w:author="Chokka,Deepthi Tejaswani" w:date="2020-06-30T19:15:00Z">
          <w:pPr/>
        </w:pPrChange>
      </w:pPr>
    </w:p>
    <w:p w:rsidR="001F24CC" w:rsidRDefault="001F24CC">
      <w:pPr>
        <w:pStyle w:val="ListParagraph"/>
        <w:ind w:left="1080"/>
        <w:rPr>
          <w:ins w:id="1840" w:author="Chokka,Deepthi Tejaswani" w:date="2020-06-30T19:17:00Z"/>
          <w:b/>
        </w:rPr>
        <w:pPrChange w:id="1841" w:author="Chokka,Deepthi Tejaswani" w:date="2020-06-30T18:47:00Z">
          <w:pPr/>
        </w:pPrChange>
      </w:pPr>
      <w:ins w:id="1842" w:author="Chokka,Deepthi Tejaswani" w:date="2020-06-30T18:47:00Z">
        <w:r>
          <w:rPr>
            <w:noProof/>
          </w:rPr>
          <w:drawing>
            <wp:inline distT="0" distB="0" distL="0" distR="0" wp14:anchorId="3DC03791" wp14:editId="583DF0A5">
              <wp:extent cx="2047875" cy="3619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7875" cy="3619500"/>
                      </a:xfrm>
                      <a:prstGeom prst="rect">
                        <a:avLst/>
                      </a:prstGeom>
                    </pic:spPr>
                  </pic:pic>
                </a:graphicData>
              </a:graphic>
            </wp:inline>
          </w:drawing>
        </w:r>
      </w:ins>
    </w:p>
    <w:p w:rsidR="00AE75A9" w:rsidRDefault="00AE75A9">
      <w:pPr>
        <w:pStyle w:val="ListParagraph"/>
        <w:ind w:left="1080"/>
        <w:rPr>
          <w:ins w:id="1843" w:author="Chokka,Deepthi Tejaswani" w:date="2020-06-30T19:17:00Z"/>
          <w:b/>
        </w:rPr>
        <w:pPrChange w:id="1844" w:author="Chokka,Deepthi Tejaswani" w:date="2020-06-30T18:47:00Z">
          <w:pPr/>
        </w:pPrChange>
      </w:pPr>
    </w:p>
    <w:p w:rsidR="00AE75A9" w:rsidRDefault="00AE75A9">
      <w:pPr>
        <w:pStyle w:val="ListParagraph"/>
        <w:numPr>
          <w:ilvl w:val="0"/>
          <w:numId w:val="43"/>
        </w:numPr>
        <w:rPr>
          <w:ins w:id="1845" w:author="Chokka,Deepthi Tejaswani" w:date="2020-06-30T19:18:00Z"/>
          <w:b/>
        </w:rPr>
        <w:pPrChange w:id="1846" w:author="Chokka,Deepthi Tejaswani" w:date="2020-06-30T19:17:00Z">
          <w:pPr/>
        </w:pPrChange>
      </w:pPr>
      <w:ins w:id="1847" w:author="Chokka,Deepthi Tejaswani" w:date="2020-06-30T19:18:00Z">
        <w:r>
          <w:rPr>
            <w:b/>
          </w:rPr>
          <w:t>Forget password screen:</w:t>
        </w:r>
      </w:ins>
    </w:p>
    <w:p w:rsidR="00AE75A9" w:rsidRDefault="00AE75A9">
      <w:pPr>
        <w:pStyle w:val="ListParagraph"/>
        <w:ind w:left="1080"/>
        <w:rPr>
          <w:ins w:id="1848" w:author="Chokka,Deepthi Tejaswani" w:date="2020-06-30T19:19:00Z"/>
          <w:b/>
        </w:rPr>
        <w:pPrChange w:id="1849" w:author="Chokka,Deepthi Tejaswani" w:date="2020-06-30T19:19:00Z">
          <w:pPr/>
        </w:pPrChange>
      </w:pPr>
    </w:p>
    <w:p w:rsidR="00AE75A9" w:rsidRPr="00FE33BA" w:rsidRDefault="00AE75A9">
      <w:pPr>
        <w:pStyle w:val="ListParagraph"/>
        <w:ind w:left="1080"/>
        <w:rPr>
          <w:ins w:id="1850" w:author="Chokka,Deepthi Tejaswani" w:date="2020-06-30T19:18:00Z"/>
          <w:rFonts w:ascii="Times New Roman" w:hAnsi="Times New Roman"/>
          <w:rPrChange w:id="1851" w:author="Chokka,Deepthi Tejaswani" w:date="2020-06-30T19:23:00Z">
            <w:rPr>
              <w:ins w:id="1852" w:author="Chokka,Deepthi Tejaswani" w:date="2020-06-30T19:18:00Z"/>
              <w:b/>
            </w:rPr>
          </w:rPrChange>
        </w:rPr>
        <w:pPrChange w:id="1853" w:author="Chokka,Deepthi Tejaswani" w:date="2020-06-30T19:19:00Z">
          <w:pPr/>
        </w:pPrChange>
      </w:pPr>
      <w:ins w:id="1854" w:author="Chokka,Deepthi Tejaswani" w:date="2020-06-30T19:19:00Z">
        <w:r w:rsidRPr="00FE33BA">
          <w:rPr>
            <w:rFonts w:ascii="Times New Roman" w:hAnsi="Times New Roman"/>
            <w:rPrChange w:id="1855" w:author="Chokka,Deepthi Tejaswani" w:date="2020-06-30T19:23:00Z">
              <w:rPr>
                <w:b/>
              </w:rPr>
            </w:rPrChange>
          </w:rPr>
          <w:t xml:space="preserve">If the user of the </w:t>
        </w:r>
        <w:r w:rsidR="00FE33BA" w:rsidRPr="00FE33BA">
          <w:rPr>
            <w:rFonts w:ascii="Times New Roman" w:hAnsi="Times New Roman"/>
            <w:rPrChange w:id="1856" w:author="Chokka,Deepthi Tejaswani" w:date="2020-06-30T19:23:00Z">
              <w:rPr>
                <w:b/>
              </w:rPr>
            </w:rPrChange>
          </w:rPr>
          <w:t>application (</w:t>
        </w:r>
        <w:r w:rsidRPr="00FE33BA">
          <w:rPr>
            <w:rFonts w:ascii="Times New Roman" w:hAnsi="Times New Roman"/>
            <w:rPrChange w:id="1857" w:author="Chokka,Deepthi Tejaswani" w:date="2020-06-30T19:23:00Z">
              <w:rPr>
                <w:b/>
              </w:rPr>
            </w:rPrChange>
          </w:rPr>
          <w:t>customer or admin)</w:t>
        </w:r>
        <w:r w:rsidR="00FE33BA" w:rsidRPr="00FE33BA">
          <w:rPr>
            <w:rFonts w:ascii="Times New Roman" w:hAnsi="Times New Roman"/>
            <w:rPrChange w:id="1858" w:author="Chokka,Deepthi Tejaswani" w:date="2020-06-30T19:23:00Z">
              <w:rPr>
                <w:b/>
              </w:rPr>
            </w:rPrChange>
          </w:rPr>
          <w:t xml:space="preserve"> forgets their password during </w:t>
        </w:r>
      </w:ins>
      <w:ins w:id="1859" w:author="Chokka,Deepthi Tejaswani" w:date="2020-06-30T19:20:00Z">
        <w:r w:rsidR="00FE33BA" w:rsidRPr="00FE33BA">
          <w:rPr>
            <w:rFonts w:ascii="Times New Roman" w:hAnsi="Times New Roman"/>
            <w:rPrChange w:id="1860" w:author="Chokka,Deepthi Tejaswani" w:date="2020-06-30T19:23:00Z">
              <w:rPr>
                <w:b/>
              </w:rPr>
            </w:rPrChange>
          </w:rPr>
          <w:t xml:space="preserve">the process of </w:t>
        </w:r>
      </w:ins>
      <w:ins w:id="1861" w:author="Chokka,Deepthi Tejaswani" w:date="2020-06-30T19:19:00Z">
        <w:r w:rsidR="00FE33BA" w:rsidRPr="00FE33BA">
          <w:rPr>
            <w:rFonts w:ascii="Times New Roman" w:hAnsi="Times New Roman"/>
            <w:rPrChange w:id="1862" w:author="Chokka,Deepthi Tejaswani" w:date="2020-06-30T19:23:00Z">
              <w:rPr>
                <w:b/>
              </w:rPr>
            </w:rPrChange>
          </w:rPr>
          <w:t>login</w:t>
        </w:r>
      </w:ins>
      <w:ins w:id="1863" w:author="Chokka,Deepthi Tejaswani" w:date="2020-06-30T19:20:00Z">
        <w:r w:rsidR="00FE33BA" w:rsidRPr="00FE33BA">
          <w:rPr>
            <w:rFonts w:ascii="Times New Roman" w:hAnsi="Times New Roman"/>
            <w:rPrChange w:id="1864" w:author="Chokka,Deepthi Tejaswani" w:date="2020-06-30T19:23:00Z">
              <w:rPr>
                <w:b/>
              </w:rPr>
            </w:rPrChange>
          </w:rPr>
          <w:t xml:space="preserve">, then the user can click upon the “forgot password” button present in the login screen. Then they will be re-directed to the screen </w:t>
        </w:r>
      </w:ins>
      <w:ins w:id="1865" w:author="Chokka,Deepthi Tejaswani" w:date="2020-06-30T19:21:00Z">
        <w:r w:rsidR="00FE33BA" w:rsidRPr="00FE33BA">
          <w:rPr>
            <w:rFonts w:ascii="Times New Roman" w:hAnsi="Times New Roman"/>
            <w:rPrChange w:id="1866" w:author="Chokka,Deepthi Tejaswani" w:date="2020-06-30T19:23:00Z">
              <w:rPr>
                <w:b/>
              </w:rPr>
            </w:rPrChange>
          </w:rPr>
          <w:t xml:space="preserve">which is displayed below. All the user has to do is to type </w:t>
        </w:r>
      </w:ins>
      <w:ins w:id="1867" w:author="Chokka,Deepthi Tejaswani" w:date="2020-06-30T19:22:00Z">
        <w:r w:rsidR="00FE33BA" w:rsidRPr="00FE33BA">
          <w:rPr>
            <w:rFonts w:ascii="Times New Roman" w:hAnsi="Times New Roman"/>
            <w:rPrChange w:id="1868" w:author="Chokka,Deepthi Tejaswani" w:date="2020-06-30T19:23:00Z">
              <w:rPr>
                <w:b/>
              </w:rPr>
            </w:rPrChange>
          </w:rPr>
          <w:t>their</w:t>
        </w:r>
      </w:ins>
      <w:ins w:id="1869" w:author="Chokka,Deepthi Tejaswani" w:date="2020-06-30T19:21:00Z">
        <w:r w:rsidR="00FE33BA" w:rsidRPr="00FE33BA">
          <w:rPr>
            <w:rFonts w:ascii="Times New Roman" w:hAnsi="Times New Roman"/>
            <w:rPrChange w:id="1870" w:author="Chokka,Deepthi Tejaswani" w:date="2020-06-30T19:23:00Z">
              <w:rPr>
                <w:b/>
              </w:rPr>
            </w:rPrChange>
          </w:rPr>
          <w:t xml:space="preserve"> </w:t>
        </w:r>
      </w:ins>
      <w:ins w:id="1871" w:author="Chokka,Deepthi Tejaswani" w:date="2020-06-30T19:22:00Z">
        <w:r w:rsidR="00FE33BA" w:rsidRPr="00FE33BA">
          <w:rPr>
            <w:rFonts w:ascii="Times New Roman" w:hAnsi="Times New Roman"/>
            <w:rPrChange w:id="1872" w:author="Chokka,Deepthi Tejaswani" w:date="2020-06-30T19:23:00Z">
              <w:rPr>
                <w:b/>
              </w:rPr>
            </w:rPrChange>
          </w:rPr>
          <w:t>email id for which their password of the account is to be sent and click upon the “Reset Password</w:t>
        </w:r>
      </w:ins>
      <w:ins w:id="1873" w:author="Chokka,Deepthi Tejaswani" w:date="2020-06-30T19:23:00Z">
        <w:r w:rsidR="00FE33BA" w:rsidRPr="00FE33BA">
          <w:rPr>
            <w:rFonts w:ascii="Times New Roman" w:hAnsi="Times New Roman"/>
            <w:rPrChange w:id="1874" w:author="Chokka,Deepthi Tejaswani" w:date="2020-06-30T19:23:00Z">
              <w:rPr>
                <w:b/>
              </w:rPr>
            </w:rPrChange>
          </w:rPr>
          <w:t>” button.</w:t>
        </w:r>
      </w:ins>
    </w:p>
    <w:p w:rsidR="00AE75A9" w:rsidRDefault="00AE75A9">
      <w:pPr>
        <w:pStyle w:val="ListParagraph"/>
        <w:ind w:left="1080"/>
        <w:rPr>
          <w:ins w:id="1875" w:author="Chokka,Deepthi Tejaswani" w:date="2020-06-30T19:18:00Z"/>
          <w:b/>
        </w:rPr>
        <w:pPrChange w:id="1876" w:author="Chokka,Deepthi Tejaswani" w:date="2020-06-30T19:18:00Z">
          <w:pPr/>
        </w:pPrChange>
      </w:pPr>
    </w:p>
    <w:p w:rsidR="00AE75A9" w:rsidRPr="001F24CC" w:rsidRDefault="00AE75A9">
      <w:pPr>
        <w:pStyle w:val="ListParagraph"/>
        <w:ind w:left="1080"/>
        <w:rPr>
          <w:b/>
          <w:rPrChange w:id="1877" w:author="Chokka,Deepthi Tejaswani" w:date="2020-06-30T18:39:00Z">
            <w:rPr/>
          </w:rPrChange>
        </w:rPr>
        <w:pPrChange w:id="1878" w:author="Chokka,Deepthi Tejaswani" w:date="2020-06-30T19:18:00Z">
          <w:pPr/>
        </w:pPrChange>
      </w:pPr>
      <w:ins w:id="1879" w:author="Chokka,Deepthi Tejaswani" w:date="2020-06-30T19:18:00Z">
        <w:r>
          <w:rPr>
            <w:noProof/>
          </w:rPr>
          <w:drawing>
            <wp:inline distT="0" distB="0" distL="0" distR="0" wp14:anchorId="1EE1DA69" wp14:editId="4FBD87FE">
              <wp:extent cx="20193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9300" cy="3638550"/>
                      </a:xfrm>
                      <a:prstGeom prst="rect">
                        <a:avLst/>
                      </a:prstGeom>
                    </pic:spPr>
                  </pic:pic>
                </a:graphicData>
              </a:graphic>
            </wp:inline>
          </w:drawing>
        </w:r>
      </w:ins>
    </w:p>
    <w:sectPr w:rsidR="00AE75A9" w:rsidRPr="001F2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36E" w:rsidRDefault="00C2136E" w:rsidP="005C16EE">
      <w:r>
        <w:separator/>
      </w:r>
    </w:p>
  </w:endnote>
  <w:endnote w:type="continuationSeparator" w:id="0">
    <w:p w:rsidR="00C2136E" w:rsidRDefault="00C2136E" w:rsidP="005C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D28" w:rsidRDefault="00CC5D28">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271117">
      <w:rPr>
        <w:rStyle w:val="PageNumber"/>
        <w:noProof/>
      </w:rPr>
      <w:t>24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36E" w:rsidRDefault="00C2136E" w:rsidP="005C16EE">
      <w:r>
        <w:separator/>
      </w:r>
    </w:p>
  </w:footnote>
  <w:footnote w:type="continuationSeparator" w:id="0">
    <w:p w:rsidR="00C2136E" w:rsidRDefault="00C2136E" w:rsidP="005C1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D28" w:rsidRDefault="00CC5D28">
    <w:pPr>
      <w:pStyle w:val="Header"/>
      <w:tabs>
        <w:tab w:val="clear" w:pos="4320"/>
        <w:tab w:val="clear" w:pos="8640"/>
        <w:tab w:val="center" w:pos="4680"/>
        <w:tab w:val="right" w:pos="9360"/>
      </w:tabs>
    </w:pPr>
    <w:r>
      <w:tab/>
    </w:r>
    <w:r>
      <w:tab/>
    </w:r>
    <w:del w:id="279" w:author="Chokka,Deepthi Tejaswani" w:date="2020-06-29T13:48:00Z">
      <w:r w:rsidDel="006C47E7">
        <w:delText>&lt;</w:delText>
      </w:r>
    </w:del>
    <w:ins w:id="280" w:author="Chokka,Deepthi Tejaswani" w:date="2020-06-29T13:47:00Z">
      <w:r>
        <w:t xml:space="preserve">Pets </w:t>
      </w:r>
    </w:ins>
    <w:ins w:id="281" w:author="Chokka,Deepthi Tejaswani" w:date="2020-06-29T13:48:00Z">
      <w:r>
        <w:t>C</w:t>
      </w:r>
    </w:ins>
    <w:ins w:id="282" w:author="Chokka,Deepthi Tejaswani" w:date="2020-06-29T13:47:00Z">
      <w:r>
        <w:t>hewy</w:t>
      </w:r>
    </w:ins>
    <w:del w:id="283" w:author="Chokka,Deepthi Tejaswani" w:date="2020-06-29T13:47:00Z">
      <w:r w:rsidDel="006C47E7">
        <w:delText>Project Name</w:delText>
      </w:r>
    </w:del>
    <w:del w:id="284" w:author="Chokka,Deepthi Tejaswani" w:date="2020-06-29T13:48:00Z">
      <w:r w:rsidDel="006C47E7">
        <w:delText>&gt;</w:delText>
      </w:r>
    </w:del>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D158A6AA"/>
    <w:lvl w:ilvl="0" w:tplc="66C614B0">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3550E"/>
    <w:multiLevelType w:val="multilevel"/>
    <w:tmpl w:val="155EFBC6"/>
    <w:numStyleLink w:val="ImportedStyle1"/>
  </w:abstractNum>
  <w:abstractNum w:abstractNumId="22"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509A5B25"/>
    <w:multiLevelType w:val="multilevel"/>
    <w:tmpl w:val="A9B0559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9"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111466"/>
    <w:multiLevelType w:val="multilevel"/>
    <w:tmpl w:val="8F4CD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1"/>
  </w:num>
  <w:num w:numId="3">
    <w:abstractNumId w:val="15"/>
  </w:num>
  <w:num w:numId="4">
    <w:abstractNumId w:val="31"/>
  </w:num>
  <w:num w:numId="5">
    <w:abstractNumId w:val="5"/>
  </w:num>
  <w:num w:numId="6">
    <w:abstractNumId w:val="24"/>
  </w:num>
  <w:num w:numId="7">
    <w:abstractNumId w:val="0"/>
  </w:num>
  <w:num w:numId="8">
    <w:abstractNumId w:val="23"/>
  </w:num>
  <w:num w:numId="9">
    <w:abstractNumId w:val="33"/>
  </w:num>
  <w:num w:numId="10">
    <w:abstractNumId w:val="10"/>
  </w:num>
  <w:num w:numId="11">
    <w:abstractNumId w:val="36"/>
  </w:num>
  <w:num w:numId="12">
    <w:abstractNumId w:val="1"/>
  </w:num>
  <w:num w:numId="13">
    <w:abstractNumId w:val="34"/>
  </w:num>
  <w:num w:numId="14">
    <w:abstractNumId w:val="25"/>
  </w:num>
  <w:num w:numId="15">
    <w:abstractNumId w:val="38"/>
  </w:num>
  <w:num w:numId="16">
    <w:abstractNumId w:val="42"/>
  </w:num>
  <w:num w:numId="17">
    <w:abstractNumId w:val="29"/>
  </w:num>
  <w:num w:numId="18">
    <w:abstractNumId w:val="13"/>
  </w:num>
  <w:num w:numId="19">
    <w:abstractNumId w:val="28"/>
  </w:num>
  <w:num w:numId="20">
    <w:abstractNumId w:val="4"/>
  </w:num>
  <w:num w:numId="21">
    <w:abstractNumId w:val="11"/>
  </w:num>
  <w:num w:numId="22">
    <w:abstractNumId w:val="27"/>
  </w:num>
  <w:num w:numId="23">
    <w:abstractNumId w:val="35"/>
  </w:num>
  <w:num w:numId="24">
    <w:abstractNumId w:val="3"/>
  </w:num>
  <w:num w:numId="25">
    <w:abstractNumId w:val="19"/>
  </w:num>
  <w:num w:numId="26">
    <w:abstractNumId w:val="41"/>
  </w:num>
  <w:num w:numId="27">
    <w:abstractNumId w:val="12"/>
  </w:num>
  <w:num w:numId="28">
    <w:abstractNumId w:val="16"/>
  </w:num>
  <w:num w:numId="29">
    <w:abstractNumId w:val="17"/>
  </w:num>
  <w:num w:numId="30">
    <w:abstractNumId w:val="7"/>
  </w:num>
  <w:num w:numId="31">
    <w:abstractNumId w:val="22"/>
  </w:num>
  <w:num w:numId="32">
    <w:abstractNumId w:val="6"/>
  </w:num>
  <w:num w:numId="33">
    <w:abstractNumId w:val="37"/>
  </w:num>
  <w:num w:numId="34">
    <w:abstractNumId w:val="40"/>
  </w:num>
  <w:num w:numId="35">
    <w:abstractNumId w:val="30"/>
  </w:num>
  <w:num w:numId="36">
    <w:abstractNumId w:val="14"/>
  </w:num>
  <w:num w:numId="37">
    <w:abstractNumId w:val="39"/>
  </w:num>
  <w:num w:numId="38">
    <w:abstractNumId w:val="18"/>
  </w:num>
  <w:num w:numId="39">
    <w:abstractNumId w:val="32"/>
  </w:num>
  <w:num w:numId="40">
    <w:abstractNumId w:val="9"/>
  </w:num>
  <w:num w:numId="41">
    <w:abstractNumId w:val="2"/>
  </w:num>
  <w:num w:numId="42">
    <w:abstractNumId w:val="8"/>
  </w:num>
  <w:num w:numId="4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okka,Deepthi Tejaswani">
    <w15:presenceInfo w15:providerId="AD" w15:userId="S-1-5-21-2139973840-800022822-604069369-170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6EE"/>
    <w:rsid w:val="0001356C"/>
    <w:rsid w:val="00024FB6"/>
    <w:rsid w:val="00060668"/>
    <w:rsid w:val="00070915"/>
    <w:rsid w:val="0011074D"/>
    <w:rsid w:val="00113573"/>
    <w:rsid w:val="00116AC2"/>
    <w:rsid w:val="0012717E"/>
    <w:rsid w:val="001700E6"/>
    <w:rsid w:val="00174E40"/>
    <w:rsid w:val="001B1926"/>
    <w:rsid w:val="001C00C9"/>
    <w:rsid w:val="001D7679"/>
    <w:rsid w:val="001F24CC"/>
    <w:rsid w:val="001F6B92"/>
    <w:rsid w:val="00206B9A"/>
    <w:rsid w:val="002433A1"/>
    <w:rsid w:val="00271117"/>
    <w:rsid w:val="002B5759"/>
    <w:rsid w:val="002C07DA"/>
    <w:rsid w:val="0033267A"/>
    <w:rsid w:val="003A40D1"/>
    <w:rsid w:val="003B1EE4"/>
    <w:rsid w:val="003D6BC6"/>
    <w:rsid w:val="003E5E39"/>
    <w:rsid w:val="004335C4"/>
    <w:rsid w:val="0044298F"/>
    <w:rsid w:val="00490B7C"/>
    <w:rsid w:val="004A47B7"/>
    <w:rsid w:val="004B1E75"/>
    <w:rsid w:val="00524F5C"/>
    <w:rsid w:val="00526B5D"/>
    <w:rsid w:val="0058387A"/>
    <w:rsid w:val="00594684"/>
    <w:rsid w:val="005A048A"/>
    <w:rsid w:val="005C16EE"/>
    <w:rsid w:val="005D2EA9"/>
    <w:rsid w:val="005D75BA"/>
    <w:rsid w:val="006004F8"/>
    <w:rsid w:val="00600F04"/>
    <w:rsid w:val="006447B5"/>
    <w:rsid w:val="00655288"/>
    <w:rsid w:val="00672018"/>
    <w:rsid w:val="006B4B30"/>
    <w:rsid w:val="006B4BB2"/>
    <w:rsid w:val="006C47E7"/>
    <w:rsid w:val="006C4BE9"/>
    <w:rsid w:val="0070647F"/>
    <w:rsid w:val="007231A8"/>
    <w:rsid w:val="00751F00"/>
    <w:rsid w:val="007639F5"/>
    <w:rsid w:val="00792EBD"/>
    <w:rsid w:val="007D083A"/>
    <w:rsid w:val="007F482A"/>
    <w:rsid w:val="00827834"/>
    <w:rsid w:val="00894054"/>
    <w:rsid w:val="008A4113"/>
    <w:rsid w:val="008A7D04"/>
    <w:rsid w:val="008B7E4C"/>
    <w:rsid w:val="008D568F"/>
    <w:rsid w:val="008E4C80"/>
    <w:rsid w:val="00941EDE"/>
    <w:rsid w:val="0097364B"/>
    <w:rsid w:val="0097414D"/>
    <w:rsid w:val="00982E85"/>
    <w:rsid w:val="009C539E"/>
    <w:rsid w:val="009F30D8"/>
    <w:rsid w:val="00A02055"/>
    <w:rsid w:val="00A0455B"/>
    <w:rsid w:val="00A168F0"/>
    <w:rsid w:val="00A34150"/>
    <w:rsid w:val="00AA150C"/>
    <w:rsid w:val="00AC1FF6"/>
    <w:rsid w:val="00AE75A9"/>
    <w:rsid w:val="00AF53F4"/>
    <w:rsid w:val="00AF66F1"/>
    <w:rsid w:val="00B3577E"/>
    <w:rsid w:val="00B62A61"/>
    <w:rsid w:val="00B66EAE"/>
    <w:rsid w:val="00B72E0D"/>
    <w:rsid w:val="00BE76CC"/>
    <w:rsid w:val="00C2136E"/>
    <w:rsid w:val="00C43EF8"/>
    <w:rsid w:val="00C862B5"/>
    <w:rsid w:val="00C91CCA"/>
    <w:rsid w:val="00CC5D28"/>
    <w:rsid w:val="00D416DC"/>
    <w:rsid w:val="00D46641"/>
    <w:rsid w:val="00D507E6"/>
    <w:rsid w:val="00D5285B"/>
    <w:rsid w:val="00D60035"/>
    <w:rsid w:val="00D71118"/>
    <w:rsid w:val="00D83F2F"/>
    <w:rsid w:val="00D97BEA"/>
    <w:rsid w:val="00DC0999"/>
    <w:rsid w:val="00DE3BD1"/>
    <w:rsid w:val="00DF4D9A"/>
    <w:rsid w:val="00E0147F"/>
    <w:rsid w:val="00E01F9D"/>
    <w:rsid w:val="00E13A57"/>
    <w:rsid w:val="00E146F2"/>
    <w:rsid w:val="00E705C3"/>
    <w:rsid w:val="00EC0565"/>
    <w:rsid w:val="00ED167C"/>
    <w:rsid w:val="00EE6209"/>
    <w:rsid w:val="00F10836"/>
    <w:rsid w:val="00F2182E"/>
    <w:rsid w:val="00F44F03"/>
    <w:rsid w:val="00F66984"/>
    <w:rsid w:val="00F76498"/>
    <w:rsid w:val="00F8456E"/>
    <w:rsid w:val="00FC5378"/>
    <w:rsid w:val="00FE3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265AD"/>
  <w15:chartTrackingRefBased/>
  <w15:docId w15:val="{554A37A3-0F6B-4CD3-A185-4A9A065A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6EE"/>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5C16EE"/>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4A47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5C16EE"/>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C16EE"/>
    <w:rPr>
      <w:rFonts w:ascii="Times" w:eastAsia="Times" w:hAnsi="Times" w:cs="Times New Roman"/>
      <w:b/>
      <w:sz w:val="32"/>
      <w:szCs w:val="20"/>
    </w:rPr>
  </w:style>
  <w:style w:type="character" w:customStyle="1" w:styleId="Heading3Char">
    <w:name w:val="Heading 3 Char"/>
    <w:basedOn w:val="DefaultParagraphFont"/>
    <w:link w:val="Heading3"/>
    <w:rsid w:val="005C16EE"/>
    <w:rPr>
      <w:rFonts w:ascii="Times" w:eastAsia="Times" w:hAnsi="Times" w:cs="Times New Roman"/>
      <w:b/>
      <w:sz w:val="24"/>
      <w:szCs w:val="20"/>
    </w:rPr>
  </w:style>
  <w:style w:type="paragraph" w:styleId="Header">
    <w:name w:val="header"/>
    <w:basedOn w:val="Normal"/>
    <w:link w:val="HeaderChar"/>
    <w:rsid w:val="005C16EE"/>
    <w:pPr>
      <w:tabs>
        <w:tab w:val="center" w:pos="4320"/>
        <w:tab w:val="right" w:pos="8640"/>
      </w:tabs>
    </w:pPr>
  </w:style>
  <w:style w:type="character" w:customStyle="1" w:styleId="HeaderChar">
    <w:name w:val="Header Char"/>
    <w:basedOn w:val="DefaultParagraphFont"/>
    <w:link w:val="Header"/>
    <w:rsid w:val="005C16EE"/>
    <w:rPr>
      <w:rFonts w:ascii="Times" w:eastAsia="Times" w:hAnsi="Times" w:cs="Times New Roman"/>
      <w:sz w:val="24"/>
      <w:szCs w:val="20"/>
    </w:rPr>
  </w:style>
  <w:style w:type="paragraph" w:styleId="Footer">
    <w:name w:val="footer"/>
    <w:basedOn w:val="Normal"/>
    <w:link w:val="FooterChar"/>
    <w:semiHidden/>
    <w:rsid w:val="005C16EE"/>
    <w:pPr>
      <w:tabs>
        <w:tab w:val="center" w:pos="4320"/>
        <w:tab w:val="right" w:pos="8640"/>
      </w:tabs>
    </w:pPr>
  </w:style>
  <w:style w:type="character" w:customStyle="1" w:styleId="FooterChar">
    <w:name w:val="Footer Char"/>
    <w:basedOn w:val="DefaultParagraphFont"/>
    <w:link w:val="Footer"/>
    <w:semiHidden/>
    <w:rsid w:val="005C16EE"/>
    <w:rPr>
      <w:rFonts w:ascii="Times" w:eastAsia="Times" w:hAnsi="Times" w:cs="Times New Roman"/>
      <w:sz w:val="24"/>
      <w:szCs w:val="20"/>
    </w:rPr>
  </w:style>
  <w:style w:type="character" w:styleId="PageNumber">
    <w:name w:val="page number"/>
    <w:basedOn w:val="DefaultParagraphFont"/>
    <w:semiHidden/>
    <w:rsid w:val="005C16EE"/>
  </w:style>
  <w:style w:type="paragraph" w:styleId="Title">
    <w:name w:val="Title"/>
    <w:basedOn w:val="Normal"/>
    <w:link w:val="TitleChar"/>
    <w:qFormat/>
    <w:rsid w:val="005C16EE"/>
    <w:pPr>
      <w:jc w:val="center"/>
    </w:pPr>
    <w:rPr>
      <w:b/>
      <w:sz w:val="32"/>
    </w:rPr>
  </w:style>
  <w:style w:type="character" w:customStyle="1" w:styleId="TitleChar">
    <w:name w:val="Title Char"/>
    <w:basedOn w:val="DefaultParagraphFont"/>
    <w:link w:val="Title"/>
    <w:rsid w:val="005C16EE"/>
    <w:rPr>
      <w:rFonts w:ascii="Times" w:eastAsia="Times" w:hAnsi="Times" w:cs="Times New Roman"/>
      <w:b/>
      <w:sz w:val="32"/>
      <w:szCs w:val="20"/>
    </w:rPr>
  </w:style>
  <w:style w:type="character" w:styleId="Strong">
    <w:name w:val="Strong"/>
    <w:uiPriority w:val="22"/>
    <w:qFormat/>
    <w:rsid w:val="005C16EE"/>
    <w:rPr>
      <w:b/>
    </w:rPr>
  </w:style>
  <w:style w:type="paragraph" w:customStyle="1" w:styleId="Body">
    <w:name w:val="Body"/>
    <w:rsid w:val="005C16EE"/>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C16EE"/>
    <w:pPr>
      <w:numPr>
        <w:numId w:val="1"/>
      </w:numPr>
    </w:pPr>
  </w:style>
  <w:style w:type="paragraph" w:styleId="ListParagraph">
    <w:name w:val="List Paragraph"/>
    <w:basedOn w:val="Normal"/>
    <w:uiPriority w:val="34"/>
    <w:qFormat/>
    <w:rsid w:val="005C16EE"/>
    <w:pPr>
      <w:ind w:left="720"/>
    </w:pPr>
  </w:style>
  <w:style w:type="character" w:styleId="Emphasis">
    <w:name w:val="Emphasis"/>
    <w:uiPriority w:val="20"/>
    <w:qFormat/>
    <w:rsid w:val="005C16EE"/>
    <w:rPr>
      <w:i/>
      <w:iCs/>
    </w:rPr>
  </w:style>
  <w:style w:type="paragraph" w:styleId="NormalWeb">
    <w:name w:val="Normal (Web)"/>
    <w:basedOn w:val="Normal"/>
    <w:uiPriority w:val="99"/>
    <w:semiHidden/>
    <w:unhideWhenUsed/>
    <w:rsid w:val="005C16EE"/>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5C16EE"/>
    <w:rPr>
      <w:color w:val="0563C1"/>
      <w:u w:val="single"/>
    </w:rPr>
  </w:style>
  <w:style w:type="character" w:customStyle="1" w:styleId="Heading2Char">
    <w:name w:val="Heading 2 Char"/>
    <w:basedOn w:val="DefaultParagraphFont"/>
    <w:link w:val="Heading2"/>
    <w:uiPriority w:val="9"/>
    <w:semiHidden/>
    <w:rsid w:val="004A47B7"/>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semiHidden/>
    <w:rsid w:val="00070915"/>
    <w:pPr>
      <w:tabs>
        <w:tab w:val="clear" w:pos="180"/>
        <w:tab w:val="clear" w:pos="360"/>
        <w:tab w:val="clear" w:pos="720"/>
      </w:tabs>
      <w:ind w:left="960"/>
    </w:pPr>
    <w:rPr>
      <w:sz w:val="18"/>
    </w:rPr>
  </w:style>
  <w:style w:type="table" w:styleId="TableGrid">
    <w:name w:val="Table Grid"/>
    <w:basedOn w:val="TableNormal"/>
    <w:uiPriority w:val="39"/>
    <w:rsid w:val="00792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C00C9"/>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1C00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4817315">
      <w:bodyDiv w:val="1"/>
      <w:marLeft w:val="0"/>
      <w:marRight w:val="0"/>
      <w:marTop w:val="0"/>
      <w:marBottom w:val="0"/>
      <w:divBdr>
        <w:top w:val="none" w:sz="0" w:space="0" w:color="auto"/>
        <w:left w:val="none" w:sz="0" w:space="0" w:color="auto"/>
        <w:bottom w:val="none" w:sz="0" w:space="0" w:color="auto"/>
        <w:right w:val="none" w:sz="0" w:space="0" w:color="auto"/>
      </w:divBdr>
    </w:div>
    <w:div w:id="1774009975">
      <w:bodyDiv w:val="1"/>
      <w:marLeft w:val="0"/>
      <w:marRight w:val="0"/>
      <w:marTop w:val="0"/>
      <w:marBottom w:val="0"/>
      <w:divBdr>
        <w:top w:val="none" w:sz="0" w:space="0" w:color="auto"/>
        <w:left w:val="none" w:sz="0" w:space="0" w:color="auto"/>
        <w:bottom w:val="none" w:sz="0" w:space="0" w:color="auto"/>
        <w:right w:val="none" w:sz="0" w:space="0" w:color="auto"/>
      </w:divBdr>
    </w:div>
    <w:div w:id="1893691911">
      <w:bodyDiv w:val="1"/>
      <w:marLeft w:val="0"/>
      <w:marRight w:val="0"/>
      <w:marTop w:val="0"/>
      <w:marBottom w:val="0"/>
      <w:divBdr>
        <w:top w:val="none" w:sz="0" w:space="0" w:color="auto"/>
        <w:left w:val="none" w:sz="0" w:space="0" w:color="auto"/>
        <w:bottom w:val="none" w:sz="0" w:space="0" w:color="auto"/>
        <w:right w:val="none" w:sz="0" w:space="0" w:color="auto"/>
      </w:divBdr>
    </w:div>
    <w:div w:id="1893736066">
      <w:bodyDiv w:val="1"/>
      <w:marLeft w:val="0"/>
      <w:marRight w:val="0"/>
      <w:marTop w:val="0"/>
      <w:marBottom w:val="0"/>
      <w:divBdr>
        <w:top w:val="none" w:sz="0" w:space="0" w:color="auto"/>
        <w:left w:val="none" w:sz="0" w:space="0" w:color="auto"/>
        <w:bottom w:val="none" w:sz="0" w:space="0" w:color="auto"/>
        <w:right w:val="none" w:sz="0" w:space="0" w:color="auto"/>
      </w:divBdr>
    </w:div>
    <w:div w:id="1989432526">
      <w:bodyDiv w:val="1"/>
      <w:marLeft w:val="0"/>
      <w:marRight w:val="0"/>
      <w:marTop w:val="0"/>
      <w:marBottom w:val="0"/>
      <w:divBdr>
        <w:top w:val="none" w:sz="0" w:space="0" w:color="auto"/>
        <w:left w:val="none" w:sz="0" w:space="0" w:color="auto"/>
        <w:bottom w:val="none" w:sz="0" w:space="0" w:color="auto"/>
        <w:right w:val="none" w:sz="0" w:space="0" w:color="auto"/>
      </w:divBdr>
    </w:div>
    <w:div w:id="201137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hyperlink" Target="http://www.w3schools.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C2344-CF56-4F0D-A65D-62E6A82A1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5633</TotalTime>
  <Pages>31</Pages>
  <Words>4661</Words>
  <Characters>26574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Chokka,Deepthi Tejaswani</dc:creator>
  <cp:keywords/>
  <dc:description/>
  <cp:lastModifiedBy>Chokka,Deepthi Tejaswani</cp:lastModifiedBy>
  <cp:revision>28</cp:revision>
  <dcterms:created xsi:type="dcterms:W3CDTF">2020-06-18T04:14:00Z</dcterms:created>
  <dcterms:modified xsi:type="dcterms:W3CDTF">2020-07-01T02:05:00Z</dcterms:modified>
</cp:coreProperties>
</file>